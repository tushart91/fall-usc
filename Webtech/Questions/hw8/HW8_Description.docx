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E4E1A9" w14:textId="31208BBD" w:rsidR="00097378" w:rsidRPr="004A379F" w:rsidRDefault="00097378" w:rsidP="00DC6314">
      <w:pPr>
        <w:pStyle w:val="Title"/>
        <w:jc w:val="center"/>
        <w:rPr>
          <w:rFonts w:asciiTheme="minorHAnsi" w:hAnsiTheme="minorHAnsi"/>
          <w:sz w:val="40"/>
          <w:szCs w:val="40"/>
        </w:rPr>
      </w:pPr>
      <w:r w:rsidRPr="004A379F">
        <w:rPr>
          <w:rFonts w:asciiTheme="minorHAnsi" w:hAnsiTheme="minorHAnsi"/>
          <w:sz w:val="40"/>
          <w:szCs w:val="40"/>
        </w:rPr>
        <w:t xml:space="preserve">Homework 8: </w:t>
      </w:r>
      <w:r w:rsidR="00050211">
        <w:rPr>
          <w:rFonts w:asciiTheme="minorHAnsi" w:hAnsiTheme="minorHAnsi"/>
          <w:sz w:val="40"/>
          <w:szCs w:val="40"/>
        </w:rPr>
        <w:t>eBay Item</w:t>
      </w:r>
      <w:r w:rsidRPr="004A379F">
        <w:rPr>
          <w:rFonts w:asciiTheme="minorHAnsi" w:hAnsiTheme="minorHAnsi"/>
          <w:sz w:val="40"/>
          <w:szCs w:val="40"/>
        </w:rPr>
        <w:t xml:space="preserve"> sea</w:t>
      </w:r>
      <w:r w:rsidR="00663ADF">
        <w:rPr>
          <w:rFonts w:asciiTheme="minorHAnsi" w:hAnsiTheme="minorHAnsi"/>
          <w:sz w:val="40"/>
          <w:szCs w:val="40"/>
        </w:rPr>
        <w:t xml:space="preserve">rch using </w:t>
      </w:r>
      <w:r w:rsidR="000C5CC3">
        <w:rPr>
          <w:rFonts w:asciiTheme="minorHAnsi" w:hAnsiTheme="minorHAnsi"/>
          <w:sz w:val="40"/>
          <w:szCs w:val="40"/>
        </w:rPr>
        <w:t xml:space="preserve">Bootstrap, JQuery, </w:t>
      </w:r>
      <w:r w:rsidR="000D22F4">
        <w:rPr>
          <w:rFonts w:asciiTheme="minorHAnsi" w:hAnsiTheme="minorHAnsi"/>
          <w:sz w:val="40"/>
          <w:szCs w:val="40"/>
        </w:rPr>
        <w:t xml:space="preserve">and </w:t>
      </w:r>
      <w:r w:rsidR="00663ADF">
        <w:rPr>
          <w:rFonts w:asciiTheme="minorHAnsi" w:hAnsiTheme="minorHAnsi"/>
          <w:sz w:val="40"/>
          <w:szCs w:val="40"/>
        </w:rPr>
        <w:t>Facebook</w:t>
      </w:r>
      <w:r w:rsidR="000C5CC3">
        <w:rPr>
          <w:rFonts w:asciiTheme="minorHAnsi" w:hAnsiTheme="minorHAnsi"/>
          <w:sz w:val="40"/>
          <w:szCs w:val="40"/>
        </w:rPr>
        <w:t xml:space="preserve"> Mashup</w:t>
      </w:r>
    </w:p>
    <w:p w14:paraId="6C87C50D" w14:textId="77777777" w:rsidR="006E226F" w:rsidRPr="004A379F" w:rsidRDefault="006E226F" w:rsidP="00097378">
      <w:pPr>
        <w:rPr>
          <w:rFonts w:cs="Times New Roman"/>
          <w:b/>
          <w:bCs/>
          <w:color w:val="000000"/>
          <w:sz w:val="23"/>
          <w:szCs w:val="23"/>
        </w:rPr>
      </w:pPr>
    </w:p>
    <w:p w14:paraId="2F9F777D" w14:textId="68CACDF7" w:rsidR="00097378" w:rsidRPr="004A379F" w:rsidRDefault="00097378" w:rsidP="00767A28">
      <w:pPr>
        <w:pStyle w:val="Title"/>
        <w:numPr>
          <w:ilvl w:val="0"/>
          <w:numId w:val="25"/>
        </w:numPr>
        <w:ind w:left="540"/>
        <w:rPr>
          <w:rFonts w:asciiTheme="minorHAnsi" w:hAnsiTheme="minorHAnsi"/>
          <w:sz w:val="20"/>
          <w:szCs w:val="20"/>
        </w:rPr>
      </w:pPr>
      <w:r w:rsidRPr="004A379F">
        <w:rPr>
          <w:rFonts w:asciiTheme="minorHAnsi" w:hAnsiTheme="minorHAnsi"/>
        </w:rPr>
        <w:t>Objectives</w:t>
      </w:r>
    </w:p>
    <w:p w14:paraId="13B7C251" w14:textId="536B8BED" w:rsidR="00097378" w:rsidRPr="004A379F" w:rsidRDefault="00097378" w:rsidP="006E226F">
      <w:pPr>
        <w:pStyle w:val="ListParagraph"/>
        <w:numPr>
          <w:ilvl w:val="0"/>
          <w:numId w:val="21"/>
        </w:numPr>
        <w:textAlignment w:val="baseline"/>
        <w:rPr>
          <w:rFonts w:cs="Times New Roman"/>
          <w:color w:val="000000"/>
        </w:rPr>
      </w:pPr>
      <w:r w:rsidRPr="004A379F">
        <w:rPr>
          <w:rFonts w:cs="Times New Roman"/>
          <w:color w:val="000000"/>
        </w:rPr>
        <w:t>Become familiar with the AJAX, JSON</w:t>
      </w:r>
      <w:r w:rsidR="009753E9">
        <w:rPr>
          <w:rFonts w:cs="Times New Roman"/>
          <w:color w:val="000000"/>
        </w:rPr>
        <w:t xml:space="preserve"> </w:t>
      </w:r>
      <w:r w:rsidRPr="004A379F">
        <w:rPr>
          <w:rFonts w:cs="Times New Roman"/>
          <w:color w:val="000000"/>
        </w:rPr>
        <w:t>&amp; XML technologies.</w:t>
      </w:r>
    </w:p>
    <w:p w14:paraId="0BA650FB" w14:textId="1B8ED09B" w:rsidR="00097378" w:rsidRPr="004A379F" w:rsidRDefault="00097378" w:rsidP="006E226F">
      <w:pPr>
        <w:pStyle w:val="ListParagraph"/>
        <w:numPr>
          <w:ilvl w:val="0"/>
          <w:numId w:val="21"/>
        </w:numPr>
        <w:textAlignment w:val="baseline"/>
        <w:rPr>
          <w:rFonts w:cs="Times New Roman"/>
          <w:color w:val="000000"/>
        </w:rPr>
      </w:pPr>
      <w:r w:rsidRPr="004A379F">
        <w:rPr>
          <w:rFonts w:cs="Times New Roman"/>
          <w:color w:val="000000"/>
        </w:rPr>
        <w:t xml:space="preserve">Use a combination of HTML, CSS, DOM, XMLHttpRequest, </w:t>
      </w:r>
      <w:r w:rsidR="00177687">
        <w:rPr>
          <w:rFonts w:cs="Times New Roman"/>
          <w:color w:val="000000"/>
        </w:rPr>
        <w:t xml:space="preserve">PHP </w:t>
      </w:r>
      <w:r w:rsidR="00B00DAB">
        <w:rPr>
          <w:rFonts w:cs="Times New Roman"/>
          <w:color w:val="000000"/>
        </w:rPr>
        <w:t xml:space="preserve">and </w:t>
      </w:r>
      <w:r w:rsidR="00F026FB">
        <w:rPr>
          <w:rFonts w:cs="Times New Roman"/>
          <w:color w:val="000000"/>
        </w:rPr>
        <w:t>JSON</w:t>
      </w:r>
      <w:r w:rsidRPr="004A379F">
        <w:rPr>
          <w:rFonts w:cs="Times New Roman"/>
          <w:color w:val="000000"/>
        </w:rPr>
        <w:t>.</w:t>
      </w:r>
    </w:p>
    <w:p w14:paraId="067D5F77" w14:textId="77777777" w:rsidR="00097378" w:rsidRPr="004A379F" w:rsidRDefault="00097378" w:rsidP="006E226F">
      <w:pPr>
        <w:pStyle w:val="ListParagraph"/>
        <w:numPr>
          <w:ilvl w:val="0"/>
          <w:numId w:val="21"/>
        </w:numPr>
        <w:textAlignment w:val="baseline"/>
        <w:rPr>
          <w:rFonts w:cs="Times New Roman"/>
          <w:color w:val="000000"/>
        </w:rPr>
      </w:pPr>
      <w:r w:rsidRPr="004A379F">
        <w:rPr>
          <w:rFonts w:cs="Times New Roman"/>
          <w:color w:val="000000"/>
        </w:rPr>
        <w:t>Get hands-on experience in Amazon cloud computing (AWS)</w:t>
      </w:r>
    </w:p>
    <w:p w14:paraId="12C40723" w14:textId="77777777" w:rsidR="00097378" w:rsidRPr="004A379F" w:rsidRDefault="00097378" w:rsidP="006E226F">
      <w:pPr>
        <w:pStyle w:val="ListParagraph"/>
        <w:numPr>
          <w:ilvl w:val="0"/>
          <w:numId w:val="21"/>
        </w:numPr>
        <w:textAlignment w:val="baseline"/>
        <w:rPr>
          <w:rFonts w:cs="Times New Roman"/>
          <w:color w:val="000000"/>
        </w:rPr>
      </w:pPr>
      <w:r w:rsidRPr="004A379F">
        <w:rPr>
          <w:rFonts w:cs="Times New Roman"/>
          <w:color w:val="000000"/>
        </w:rPr>
        <w:t>Get hands-on experience on how to use Bootstrap and jQuery UI to enhance the user experience</w:t>
      </w:r>
    </w:p>
    <w:p w14:paraId="05529852" w14:textId="7EE197C9" w:rsidR="00097378" w:rsidRPr="004A379F" w:rsidRDefault="00097378" w:rsidP="006E226F">
      <w:pPr>
        <w:pStyle w:val="ListParagraph"/>
        <w:numPr>
          <w:ilvl w:val="0"/>
          <w:numId w:val="21"/>
        </w:numPr>
        <w:textAlignment w:val="baseline"/>
        <w:rPr>
          <w:rFonts w:cs="Times New Roman"/>
          <w:color w:val="000000"/>
        </w:rPr>
      </w:pPr>
      <w:r w:rsidRPr="004A379F">
        <w:rPr>
          <w:rFonts w:cs="Times New Roman"/>
          <w:color w:val="000000"/>
        </w:rPr>
        <w:t xml:space="preserve">Provide an interface to perform </w:t>
      </w:r>
      <w:r w:rsidR="001829A4">
        <w:rPr>
          <w:rFonts w:cs="Times New Roman"/>
          <w:color w:val="000000"/>
        </w:rPr>
        <w:t xml:space="preserve">eBay </w:t>
      </w:r>
      <w:r w:rsidR="00050211">
        <w:rPr>
          <w:rFonts w:cs="Times New Roman"/>
          <w:color w:val="000000"/>
        </w:rPr>
        <w:t>item</w:t>
      </w:r>
      <w:r w:rsidRPr="004A379F">
        <w:rPr>
          <w:rFonts w:cs="Times New Roman"/>
          <w:color w:val="000000"/>
        </w:rPr>
        <w:t xml:space="preserve"> sear</w:t>
      </w:r>
      <w:r w:rsidR="001829A4">
        <w:rPr>
          <w:rFonts w:cs="Times New Roman"/>
          <w:color w:val="000000"/>
        </w:rPr>
        <w:t>ch</w:t>
      </w:r>
      <w:r w:rsidR="00C36A17">
        <w:rPr>
          <w:rFonts w:cs="Times New Roman"/>
          <w:color w:val="000000"/>
        </w:rPr>
        <w:t xml:space="preserve"> </w:t>
      </w:r>
      <w:r w:rsidR="00C36A17" w:rsidRPr="004A379F">
        <w:rPr>
          <w:rFonts w:cs="Times New Roman"/>
          <w:color w:val="000000"/>
        </w:rPr>
        <w:t>and post details to Facebook</w:t>
      </w:r>
      <w:r w:rsidR="00050211">
        <w:rPr>
          <w:rFonts w:cs="Times New Roman"/>
          <w:color w:val="000000"/>
        </w:rPr>
        <w:t>.</w:t>
      </w:r>
    </w:p>
    <w:p w14:paraId="4CAA23A8" w14:textId="77777777" w:rsidR="00097378" w:rsidRPr="004A379F" w:rsidRDefault="00097378" w:rsidP="00097378">
      <w:pPr>
        <w:rPr>
          <w:rFonts w:eastAsia="Times New Roman" w:cs="Times New Roman"/>
          <w:sz w:val="20"/>
          <w:szCs w:val="20"/>
        </w:rPr>
      </w:pPr>
    </w:p>
    <w:p w14:paraId="3626C1C4" w14:textId="1F8A2447" w:rsidR="00097378" w:rsidRPr="004A379F" w:rsidRDefault="00097378" w:rsidP="00767A28">
      <w:pPr>
        <w:pStyle w:val="Title"/>
        <w:numPr>
          <w:ilvl w:val="0"/>
          <w:numId w:val="25"/>
        </w:numPr>
        <w:tabs>
          <w:tab w:val="left" w:pos="540"/>
        </w:tabs>
        <w:ind w:left="540"/>
        <w:rPr>
          <w:rFonts w:asciiTheme="minorHAnsi" w:hAnsiTheme="minorHAnsi"/>
          <w:sz w:val="20"/>
          <w:szCs w:val="20"/>
        </w:rPr>
      </w:pPr>
      <w:r w:rsidRPr="004A379F">
        <w:rPr>
          <w:rFonts w:asciiTheme="minorHAnsi" w:hAnsiTheme="minorHAnsi"/>
        </w:rPr>
        <w:t>Background</w:t>
      </w:r>
    </w:p>
    <w:p w14:paraId="07E45EF6" w14:textId="77777777" w:rsidR="00097378" w:rsidRPr="004A379F" w:rsidRDefault="00097378" w:rsidP="006E226F">
      <w:pPr>
        <w:pStyle w:val="Heading1"/>
        <w:rPr>
          <w:rFonts w:asciiTheme="minorHAnsi" w:hAnsiTheme="minorHAnsi"/>
          <w:sz w:val="20"/>
          <w:szCs w:val="20"/>
        </w:rPr>
      </w:pPr>
      <w:r w:rsidRPr="004A379F">
        <w:rPr>
          <w:rFonts w:asciiTheme="minorHAnsi" w:hAnsiTheme="minorHAnsi"/>
        </w:rPr>
        <w:t>2.1 AJAX &amp; JSON</w:t>
      </w:r>
    </w:p>
    <w:p w14:paraId="5F1BC647" w14:textId="77777777" w:rsidR="00097378" w:rsidRPr="004A379F" w:rsidRDefault="00097378" w:rsidP="00097378">
      <w:pPr>
        <w:rPr>
          <w:rFonts w:eastAsia="Times New Roman" w:cs="Times New Roman"/>
          <w:sz w:val="20"/>
          <w:szCs w:val="20"/>
        </w:rPr>
      </w:pPr>
    </w:p>
    <w:p w14:paraId="47927380" w14:textId="77777777" w:rsidR="00097378" w:rsidRPr="004A379F" w:rsidRDefault="00097378" w:rsidP="00097378">
      <w:pPr>
        <w:rPr>
          <w:rFonts w:cs="Arial"/>
        </w:rPr>
      </w:pPr>
      <w:r w:rsidRPr="004A379F">
        <w:rPr>
          <w:rFonts w:cs="Arial"/>
          <w:color w:val="000000"/>
        </w:rPr>
        <w:t>AJAX (Asynchronous JavaScript + XML) incorporates several technologies:</w:t>
      </w:r>
    </w:p>
    <w:p w14:paraId="5865C9F1" w14:textId="77777777" w:rsidR="00097378" w:rsidRPr="004A379F" w:rsidRDefault="00097378" w:rsidP="00097378">
      <w:pPr>
        <w:numPr>
          <w:ilvl w:val="0"/>
          <w:numId w:val="2"/>
        </w:numPr>
        <w:textAlignment w:val="baseline"/>
        <w:rPr>
          <w:rFonts w:cs="Arial"/>
          <w:color w:val="000000"/>
        </w:rPr>
      </w:pPr>
      <w:r w:rsidRPr="004A379F">
        <w:rPr>
          <w:rFonts w:cs="Arial"/>
          <w:color w:val="000000"/>
        </w:rPr>
        <w:t>Standards-based presentation using XHTML and CSS;</w:t>
      </w:r>
    </w:p>
    <w:p w14:paraId="54011796" w14:textId="77777777" w:rsidR="00097378" w:rsidRPr="004A379F" w:rsidRDefault="00097378" w:rsidP="00097378">
      <w:pPr>
        <w:numPr>
          <w:ilvl w:val="0"/>
          <w:numId w:val="2"/>
        </w:numPr>
        <w:textAlignment w:val="baseline"/>
        <w:rPr>
          <w:rFonts w:cs="Arial"/>
          <w:color w:val="000000"/>
        </w:rPr>
      </w:pPr>
      <w:r w:rsidRPr="004A379F">
        <w:rPr>
          <w:rFonts w:cs="Arial"/>
          <w:color w:val="000000"/>
        </w:rPr>
        <w:t>Dynamic display and interaction using the Document Object Model (DOM);</w:t>
      </w:r>
    </w:p>
    <w:p w14:paraId="48F2CB0E" w14:textId="77777777" w:rsidR="00097378" w:rsidRPr="004A379F" w:rsidRDefault="00097378" w:rsidP="00097378">
      <w:pPr>
        <w:numPr>
          <w:ilvl w:val="0"/>
          <w:numId w:val="2"/>
        </w:numPr>
        <w:textAlignment w:val="baseline"/>
        <w:rPr>
          <w:rFonts w:cs="Arial"/>
          <w:color w:val="000000"/>
        </w:rPr>
      </w:pPr>
      <w:r w:rsidRPr="004A379F">
        <w:rPr>
          <w:rFonts w:cs="Arial"/>
          <w:color w:val="000000"/>
        </w:rPr>
        <w:t>Data interchange and manipulation using XML and XSLT;</w:t>
      </w:r>
    </w:p>
    <w:p w14:paraId="2564B1B4" w14:textId="77777777" w:rsidR="00097378" w:rsidRPr="004A379F" w:rsidRDefault="00097378" w:rsidP="00097378">
      <w:pPr>
        <w:numPr>
          <w:ilvl w:val="0"/>
          <w:numId w:val="2"/>
        </w:numPr>
        <w:textAlignment w:val="baseline"/>
        <w:rPr>
          <w:rFonts w:cs="Arial"/>
          <w:color w:val="000000"/>
        </w:rPr>
      </w:pPr>
      <w:r w:rsidRPr="004A379F">
        <w:rPr>
          <w:rFonts w:cs="Arial"/>
          <w:color w:val="000000"/>
        </w:rPr>
        <w:t>Asynchronous data retrieval using XMLHttpRequest;</w:t>
      </w:r>
    </w:p>
    <w:p w14:paraId="23020329" w14:textId="77777777" w:rsidR="00097378" w:rsidRPr="004A379F" w:rsidRDefault="00097378" w:rsidP="00097378">
      <w:pPr>
        <w:numPr>
          <w:ilvl w:val="0"/>
          <w:numId w:val="2"/>
        </w:numPr>
        <w:textAlignment w:val="baseline"/>
        <w:rPr>
          <w:rFonts w:cs="Arial"/>
          <w:color w:val="000000"/>
        </w:rPr>
      </w:pPr>
      <w:r w:rsidRPr="004A379F">
        <w:rPr>
          <w:rFonts w:cs="Arial"/>
          <w:color w:val="000000"/>
        </w:rPr>
        <w:t>JavaScript binding everything together.</w:t>
      </w:r>
    </w:p>
    <w:p w14:paraId="1F3FFB49" w14:textId="77777777" w:rsidR="00097378" w:rsidRDefault="00097378" w:rsidP="00097378">
      <w:pPr>
        <w:rPr>
          <w:rFonts w:eastAsia="SimSun"/>
          <w:lang w:eastAsia="zh-CN"/>
        </w:rPr>
      </w:pPr>
      <w:r w:rsidRPr="004A379F">
        <w:rPr>
          <w:rFonts w:cs="Arial"/>
          <w:color w:val="000000"/>
        </w:rPr>
        <w:t xml:space="preserve">See the class slides at </w:t>
      </w:r>
      <w:hyperlink r:id="rId9" w:history="1">
        <w:r w:rsidR="009567D2" w:rsidRPr="00EB5156">
          <w:rPr>
            <w:rStyle w:val="Hyperlink"/>
          </w:rPr>
          <w:t>http://cs-server.usc.edu:45678/slides/ajax.pdf</w:t>
        </w:r>
      </w:hyperlink>
    </w:p>
    <w:p w14:paraId="7497EC9E" w14:textId="77777777" w:rsidR="00097378" w:rsidRPr="009567D2" w:rsidRDefault="00097378" w:rsidP="00097378">
      <w:pPr>
        <w:rPr>
          <w:rFonts w:eastAsia="SimSun" w:cs="Arial"/>
          <w:lang w:eastAsia="zh-CN"/>
        </w:rPr>
      </w:pPr>
    </w:p>
    <w:p w14:paraId="035D6615" w14:textId="7BCA52C2" w:rsidR="00097378" w:rsidRPr="004A379F" w:rsidRDefault="00097378" w:rsidP="00097378">
      <w:pPr>
        <w:rPr>
          <w:rFonts w:cs="Arial"/>
        </w:rPr>
      </w:pPr>
      <w:r w:rsidRPr="004A379F">
        <w:rPr>
          <w:rFonts w:cs="Arial"/>
          <w:color w:val="000000"/>
        </w:rPr>
        <w:t>JSON, short for JavaScript Object Notation, is a lightweight data interchange format. Its main</w:t>
      </w:r>
      <w:r w:rsidR="000C5CC3">
        <w:rPr>
          <w:rFonts w:cs="Arial"/>
          <w:color w:val="000000"/>
        </w:rPr>
        <w:t xml:space="preserve"> </w:t>
      </w:r>
      <w:r w:rsidRPr="004A379F">
        <w:rPr>
          <w:rFonts w:cs="Arial"/>
          <w:color w:val="000000"/>
        </w:rPr>
        <w:t>application is in AJAX web application programming, where it serves as an alternative to the use</w:t>
      </w:r>
      <w:r w:rsidR="000C5CC3">
        <w:rPr>
          <w:rFonts w:cs="Arial"/>
          <w:color w:val="000000"/>
        </w:rPr>
        <w:t xml:space="preserve"> </w:t>
      </w:r>
      <w:r w:rsidRPr="004A379F">
        <w:rPr>
          <w:rFonts w:cs="Arial"/>
          <w:color w:val="000000"/>
        </w:rPr>
        <w:t>of the XML format for data exchange between client and server. See the class slides at</w:t>
      </w:r>
    </w:p>
    <w:p w14:paraId="7E1BB7EC" w14:textId="6DF4012D" w:rsidR="009567D2" w:rsidRPr="00522F41" w:rsidRDefault="0095243F" w:rsidP="00097378">
      <w:pPr>
        <w:rPr>
          <w:rFonts w:eastAsia="SimSun" w:cs="Arial"/>
          <w:color w:val="000000"/>
          <w:lang w:eastAsia="zh-CN"/>
        </w:rPr>
      </w:pPr>
      <w:hyperlink r:id="rId10" w:history="1">
        <w:r w:rsidR="009567D2" w:rsidRPr="00EB5156">
          <w:rPr>
            <w:rStyle w:val="Hyperlink"/>
          </w:rPr>
          <w:t>http://cs-server.usc.edu:45678/slides/JSON1.pdf</w:t>
        </w:r>
      </w:hyperlink>
    </w:p>
    <w:p w14:paraId="086BE215" w14:textId="242262BA" w:rsidR="00097378" w:rsidRPr="00D7067D" w:rsidRDefault="00097378" w:rsidP="006E226F">
      <w:pPr>
        <w:pStyle w:val="Heading1"/>
      </w:pPr>
      <w:r w:rsidRPr="004A379F">
        <w:rPr>
          <w:rFonts w:asciiTheme="minorHAnsi" w:hAnsiTheme="minorHAnsi"/>
        </w:rPr>
        <w:t xml:space="preserve">2.2 </w:t>
      </w:r>
      <w:r w:rsidR="00D7067D">
        <w:rPr>
          <w:rFonts w:asciiTheme="minorHAnsi" w:hAnsiTheme="minorHAnsi"/>
        </w:rPr>
        <w:t>eBay</w:t>
      </w:r>
      <w:r w:rsidRPr="004A379F">
        <w:rPr>
          <w:rFonts w:asciiTheme="minorHAnsi" w:hAnsiTheme="minorHAnsi"/>
        </w:rPr>
        <w:t xml:space="preserve"> API</w:t>
      </w:r>
    </w:p>
    <w:p w14:paraId="2DCCF128" w14:textId="77777777" w:rsidR="00097378" w:rsidRPr="004A379F" w:rsidRDefault="00097378" w:rsidP="00097378">
      <w:pPr>
        <w:spacing w:after="240"/>
        <w:rPr>
          <w:rFonts w:eastAsia="SimSun" w:cs="Times New Roman"/>
          <w:sz w:val="20"/>
          <w:szCs w:val="20"/>
          <w:lang w:eastAsia="zh-CN"/>
        </w:rPr>
      </w:pPr>
    </w:p>
    <w:p w14:paraId="0B5196D5" w14:textId="77777777" w:rsidR="00042F20" w:rsidRDefault="006E226F" w:rsidP="00042F20">
      <w:pPr>
        <w:widowControl w:val="0"/>
        <w:autoSpaceDE w:val="0"/>
        <w:autoSpaceDN w:val="0"/>
        <w:adjustRightInd w:val="0"/>
        <w:spacing w:after="240"/>
        <w:rPr>
          <w:rFonts w:ascii="Times" w:hAnsi="Times" w:cs="Times"/>
        </w:rPr>
      </w:pPr>
      <w:r w:rsidRPr="004A379F">
        <w:rPr>
          <w:rFonts w:eastAsia="Times New Roman" w:cs="Arial"/>
        </w:rPr>
        <w:t xml:space="preserve">The </w:t>
      </w:r>
      <w:r w:rsidR="00D7067D">
        <w:rPr>
          <w:rFonts w:eastAsia="Times New Roman" w:cs="Arial"/>
        </w:rPr>
        <w:t xml:space="preserve">eBay </w:t>
      </w:r>
      <w:r w:rsidR="00D7067D" w:rsidRPr="00D7067D">
        <w:rPr>
          <w:rFonts w:eastAsia="Times New Roman" w:cs="Arial"/>
          <w:bCs/>
        </w:rPr>
        <w:t>findItemsAdvanced</w:t>
      </w:r>
      <w:r w:rsidR="00D7067D" w:rsidRPr="00D7067D">
        <w:rPr>
          <w:rFonts w:eastAsia="Times New Roman" w:cs="Arial"/>
          <w:b/>
          <w:bCs/>
        </w:rPr>
        <w:t xml:space="preserve"> </w:t>
      </w:r>
      <w:r w:rsidRPr="004A379F">
        <w:rPr>
          <w:rFonts w:eastAsia="Times New Roman" w:cs="Arial"/>
        </w:rPr>
        <w:t xml:space="preserve">API </w:t>
      </w:r>
      <w:r w:rsidR="00D7067D">
        <w:rPr>
          <w:rFonts w:eastAsia="Times New Roman" w:cs="Arial"/>
        </w:rPr>
        <w:t xml:space="preserve">returns </w:t>
      </w:r>
      <w:r w:rsidR="00D7067D" w:rsidRPr="00D7067D">
        <w:rPr>
          <w:rFonts w:eastAsia="Times New Roman" w:cs="Arial"/>
        </w:rPr>
        <w:t>details about items matching your search criteria</w:t>
      </w:r>
      <w:r w:rsidRPr="004A379F">
        <w:rPr>
          <w:rFonts w:eastAsia="Times New Roman" w:cs="Arial"/>
        </w:rPr>
        <w:t>.</w:t>
      </w:r>
      <w:r w:rsidR="00042F20">
        <w:rPr>
          <w:rFonts w:eastAsia="Times New Roman" w:cs="Arial"/>
        </w:rPr>
        <w:t xml:space="preserve"> </w:t>
      </w:r>
      <w:r w:rsidR="00042F20" w:rsidRPr="00042F20">
        <w:rPr>
          <w:rFonts w:eastAsia="Times New Roman" w:cs="Arial"/>
        </w:rPr>
        <w:t>A comprehensive reference about this API is available at:</w:t>
      </w:r>
      <w:r w:rsidR="00042F20" w:rsidRPr="00042F20">
        <w:rPr>
          <w:rFonts w:ascii="Arial" w:hAnsi="Arial" w:cs="Arial"/>
          <w:sz w:val="30"/>
          <w:szCs w:val="30"/>
        </w:rPr>
        <w:t xml:space="preserve"> </w:t>
      </w:r>
    </w:p>
    <w:p w14:paraId="54141FB3" w14:textId="77777777" w:rsidR="00042F20" w:rsidRPr="00042F20" w:rsidRDefault="00042F20" w:rsidP="00042F20">
      <w:pPr>
        <w:widowControl w:val="0"/>
        <w:autoSpaceDE w:val="0"/>
        <w:autoSpaceDN w:val="0"/>
        <w:adjustRightInd w:val="0"/>
        <w:spacing w:after="240"/>
        <w:rPr>
          <w:rStyle w:val="Hyperlink"/>
        </w:rPr>
      </w:pPr>
      <w:r w:rsidRPr="00042F20">
        <w:rPr>
          <w:rStyle w:val="Hyperlink"/>
        </w:rPr>
        <w:t xml:space="preserve">http://developer.eBay.com/DevZone/finding/CallRef/findItemsAdvanced.html. </w:t>
      </w:r>
    </w:p>
    <w:p w14:paraId="2A4C67D8" w14:textId="764668A8" w:rsidR="006E226F" w:rsidRPr="004A379F" w:rsidRDefault="006E226F" w:rsidP="006E226F">
      <w:pPr>
        <w:spacing w:after="240"/>
        <w:rPr>
          <w:rFonts w:eastAsia="Times New Roman" w:cs="Arial"/>
        </w:rPr>
      </w:pPr>
    </w:p>
    <w:p w14:paraId="269BEDDC" w14:textId="77777777" w:rsidR="00097378" w:rsidRPr="004A379F" w:rsidRDefault="00097378" w:rsidP="006E226F">
      <w:pPr>
        <w:pStyle w:val="Heading1"/>
        <w:rPr>
          <w:rFonts w:asciiTheme="minorHAnsi" w:hAnsiTheme="minorHAnsi"/>
          <w:sz w:val="20"/>
          <w:szCs w:val="20"/>
        </w:rPr>
      </w:pPr>
      <w:r w:rsidRPr="004A379F">
        <w:rPr>
          <w:rFonts w:asciiTheme="minorHAnsi" w:hAnsiTheme="minorHAnsi"/>
        </w:rPr>
        <w:lastRenderedPageBreak/>
        <w:t>2.3 Bootstrap Library</w:t>
      </w:r>
    </w:p>
    <w:p w14:paraId="4700C526" w14:textId="77777777" w:rsidR="00097378" w:rsidRPr="004A379F" w:rsidRDefault="00097378" w:rsidP="00097378">
      <w:pPr>
        <w:rPr>
          <w:rFonts w:eastAsia="Times New Roman" w:cs="Times New Roman"/>
          <w:sz w:val="20"/>
          <w:szCs w:val="20"/>
        </w:rPr>
      </w:pPr>
    </w:p>
    <w:p w14:paraId="10F3D7BC" w14:textId="77777777" w:rsidR="00A549B7" w:rsidRPr="004A379F" w:rsidRDefault="00097378" w:rsidP="00A549B7">
      <w:pPr>
        <w:rPr>
          <w:rFonts w:cs="Arial"/>
        </w:rPr>
      </w:pPr>
      <w:r w:rsidRPr="004A379F">
        <w:rPr>
          <w:rFonts w:cs="Arial"/>
          <w:shd w:val="clear" w:color="auto" w:fill="FFFFFF"/>
        </w:rPr>
        <w:t xml:space="preserve">Bootstrap is a </w:t>
      </w:r>
      <w:hyperlink r:id="rId11" w:history="1">
        <w:r w:rsidRPr="004A379F">
          <w:rPr>
            <w:rFonts w:cs="Arial"/>
            <w:shd w:val="clear" w:color="auto" w:fill="FFFFFF"/>
          </w:rPr>
          <w:t>free</w:t>
        </w:r>
      </w:hyperlink>
      <w:r w:rsidRPr="004A379F">
        <w:rPr>
          <w:rFonts w:cs="Arial"/>
          <w:shd w:val="clear" w:color="auto" w:fill="FFFFFF"/>
        </w:rPr>
        <w:t xml:space="preserve"> collection of tools for creating </w:t>
      </w:r>
      <w:r w:rsidR="000C5CC3">
        <w:rPr>
          <w:rFonts w:cs="Arial"/>
          <w:shd w:val="clear" w:color="auto" w:fill="FFFFFF"/>
        </w:rPr>
        <w:t xml:space="preserve">responsive </w:t>
      </w:r>
      <w:hyperlink r:id="rId12" w:history="1">
        <w:r w:rsidRPr="004A379F">
          <w:rPr>
            <w:rFonts w:cs="Arial"/>
            <w:shd w:val="clear" w:color="auto" w:fill="FFFFFF"/>
          </w:rPr>
          <w:t>websites</w:t>
        </w:r>
      </w:hyperlink>
      <w:r w:rsidRPr="004A379F">
        <w:rPr>
          <w:rFonts w:cs="Arial"/>
          <w:shd w:val="clear" w:color="auto" w:fill="FFFFFF"/>
        </w:rPr>
        <w:t xml:space="preserve"> and </w:t>
      </w:r>
      <w:hyperlink r:id="rId13" w:history="1">
        <w:r w:rsidRPr="004A379F">
          <w:rPr>
            <w:rFonts w:cs="Arial"/>
            <w:shd w:val="clear" w:color="auto" w:fill="FFFFFF"/>
          </w:rPr>
          <w:t>web applications</w:t>
        </w:r>
      </w:hyperlink>
      <w:r w:rsidRPr="004A379F">
        <w:rPr>
          <w:rFonts w:cs="Arial"/>
          <w:shd w:val="clear" w:color="auto" w:fill="FFFFFF"/>
        </w:rPr>
        <w:t xml:space="preserve">. It contains </w:t>
      </w:r>
      <w:hyperlink r:id="rId14" w:history="1">
        <w:r w:rsidRPr="004A379F">
          <w:rPr>
            <w:rFonts w:cs="Arial"/>
            <w:shd w:val="clear" w:color="auto" w:fill="FFFFFF"/>
          </w:rPr>
          <w:t>HTML</w:t>
        </w:r>
      </w:hyperlink>
      <w:r w:rsidRPr="004A379F">
        <w:rPr>
          <w:rFonts w:cs="Arial"/>
          <w:shd w:val="clear" w:color="auto" w:fill="FFFFFF"/>
        </w:rPr>
        <w:t xml:space="preserve"> and </w:t>
      </w:r>
      <w:hyperlink r:id="rId15" w:history="1">
        <w:r w:rsidRPr="004A379F">
          <w:rPr>
            <w:rFonts w:cs="Arial"/>
            <w:shd w:val="clear" w:color="auto" w:fill="FFFFFF"/>
          </w:rPr>
          <w:t>CSS</w:t>
        </w:r>
      </w:hyperlink>
      <w:r w:rsidRPr="004A379F">
        <w:rPr>
          <w:rFonts w:cs="Arial"/>
          <w:shd w:val="clear" w:color="auto" w:fill="FFFFFF"/>
        </w:rPr>
        <w:t xml:space="preserve">-based design templates for </w:t>
      </w:r>
      <w:hyperlink r:id="rId16" w:history="1">
        <w:r w:rsidRPr="004A379F">
          <w:rPr>
            <w:rFonts w:cs="Arial"/>
            <w:shd w:val="clear" w:color="auto" w:fill="FFFFFF"/>
          </w:rPr>
          <w:t>typography</w:t>
        </w:r>
      </w:hyperlink>
      <w:r w:rsidRPr="004A379F">
        <w:rPr>
          <w:rFonts w:cs="Arial"/>
          <w:shd w:val="clear" w:color="auto" w:fill="FFFFFF"/>
        </w:rPr>
        <w:t xml:space="preserve">, forms, buttons, navigation and other interface components, as well as optional </w:t>
      </w:r>
      <w:hyperlink r:id="rId17" w:history="1">
        <w:r w:rsidRPr="004A379F">
          <w:rPr>
            <w:rFonts w:cs="Arial"/>
            <w:shd w:val="clear" w:color="auto" w:fill="FFFFFF"/>
          </w:rPr>
          <w:t>JavaScript</w:t>
        </w:r>
      </w:hyperlink>
      <w:r w:rsidRPr="004A379F">
        <w:rPr>
          <w:rFonts w:cs="Arial"/>
          <w:shd w:val="clear" w:color="auto" w:fill="FFFFFF"/>
        </w:rPr>
        <w:t xml:space="preserve"> extensions. </w:t>
      </w:r>
      <w:r w:rsidRPr="004A379F">
        <w:rPr>
          <w:rFonts w:cs="Arial"/>
        </w:rPr>
        <w:t>To learn more details about Bootstrap please refer to</w:t>
      </w:r>
      <w:r w:rsidR="00B00DAB">
        <w:rPr>
          <w:rFonts w:cs="Arial"/>
        </w:rPr>
        <w:t xml:space="preserve"> the lecture material on Responsive Design </w:t>
      </w:r>
      <w:r w:rsidR="00A549B7">
        <w:rPr>
          <w:rFonts w:cs="Arial"/>
        </w:rPr>
        <w:t xml:space="preserve"> (</w:t>
      </w:r>
      <w:r w:rsidR="00A549B7" w:rsidRPr="004A379F">
        <w:rPr>
          <w:rFonts w:cs="Arial"/>
          <w:color w:val="000000"/>
        </w:rPr>
        <w:t>See the class slides at</w:t>
      </w:r>
    </w:p>
    <w:p w14:paraId="67D6E526" w14:textId="0F53C309" w:rsidR="00097378" w:rsidRPr="00850921" w:rsidRDefault="0095243F" w:rsidP="00850921">
      <w:pPr>
        <w:rPr>
          <w:rFonts w:eastAsia="SimSun" w:cs="Arial"/>
          <w:u w:val="single"/>
          <w:lang w:eastAsia="zh-CN"/>
        </w:rPr>
      </w:pPr>
      <w:hyperlink r:id="rId18" w:history="1">
        <w:r w:rsidR="00A549B7" w:rsidRPr="005D27B0">
          <w:rPr>
            <w:rStyle w:val="Hyperlink"/>
          </w:rPr>
          <w:t>http://cs-server.usc.edu:45678/slides/Responsive.pdf</w:t>
        </w:r>
      </w:hyperlink>
      <w:r w:rsidR="00A549B7">
        <w:rPr>
          <w:rStyle w:val="Hyperlink"/>
        </w:rPr>
        <w:t xml:space="preserve"> </w:t>
      </w:r>
      <w:r w:rsidR="00A549B7">
        <w:rPr>
          <w:rFonts w:cs="Arial"/>
        </w:rPr>
        <w:t xml:space="preserve">) </w:t>
      </w:r>
      <w:r w:rsidR="00771076">
        <w:rPr>
          <w:rFonts w:cs="Arial"/>
        </w:rPr>
        <w:t xml:space="preserve">and </w:t>
      </w:r>
      <w:hyperlink r:id="rId19" w:history="1">
        <w:r w:rsidR="00B00DAB" w:rsidRPr="00B00DAB">
          <w:rPr>
            <w:rStyle w:val="Hyperlink"/>
            <w:rFonts w:cs="Arial"/>
          </w:rPr>
          <w:t>http://en.wikipedia.org/wiki/Bootstrap_(front-end_framework)</w:t>
        </w:r>
      </w:hyperlink>
      <w:r w:rsidR="00850921" w:rsidRPr="004A379F">
        <w:rPr>
          <w:rFonts w:cs="Arial"/>
        </w:rPr>
        <w:t xml:space="preserve"> </w:t>
      </w:r>
    </w:p>
    <w:p w14:paraId="3A21D512" w14:textId="3930F2B9" w:rsidR="00097378" w:rsidRPr="004A379F" w:rsidRDefault="00850921" w:rsidP="006E226F">
      <w:pPr>
        <w:pStyle w:val="Heading1"/>
        <w:rPr>
          <w:rFonts w:asciiTheme="minorHAnsi" w:hAnsiTheme="minorHAnsi"/>
          <w:sz w:val="20"/>
          <w:szCs w:val="20"/>
        </w:rPr>
      </w:pPr>
      <w:r>
        <w:rPr>
          <w:rFonts w:asciiTheme="minorHAnsi" w:hAnsiTheme="minorHAnsi"/>
        </w:rPr>
        <w:t>2.4</w:t>
      </w:r>
      <w:r w:rsidR="00097378" w:rsidRPr="004A379F">
        <w:rPr>
          <w:rFonts w:asciiTheme="minorHAnsi" w:hAnsiTheme="minorHAnsi"/>
        </w:rPr>
        <w:t xml:space="preserve"> Amazon Web Services (AWS)</w:t>
      </w:r>
    </w:p>
    <w:p w14:paraId="3EF7ED74" w14:textId="77777777" w:rsidR="006E226F" w:rsidRPr="004A379F" w:rsidRDefault="006E226F" w:rsidP="00097378">
      <w:pPr>
        <w:rPr>
          <w:rFonts w:cs="Times New Roman"/>
          <w:color w:val="000000"/>
          <w:sz w:val="23"/>
          <w:szCs w:val="23"/>
        </w:rPr>
      </w:pPr>
    </w:p>
    <w:p w14:paraId="485D53C8" w14:textId="025E0193" w:rsidR="00097378" w:rsidRPr="004A379F" w:rsidRDefault="00097378" w:rsidP="00097378">
      <w:pPr>
        <w:rPr>
          <w:rFonts w:cs="Arial"/>
        </w:rPr>
      </w:pPr>
      <w:r w:rsidRPr="004A379F">
        <w:rPr>
          <w:rFonts w:cs="Arial"/>
          <w:color w:val="000000"/>
        </w:rPr>
        <w:t>AWS is Amazon’s implementation of cloud computing. Included in AWS is Amazon Elastic Compute Cloud (EC2), which delivers scalable, pay-as-you-go compute capacity in the cloud, and AWS Elastic Beanstalk, an even easier way to quickly deploy and manage applications in the AWS cloud. You simply upload your application, and Elastic Beanstalk automatically handles the deployment details of capacity provisioning, load balancing, auto-scaling, and application health monitoring. Elastic Beanstalk is built using familiar software stacks such as the Apache HTTP Server</w:t>
      </w:r>
      <w:r w:rsidR="007F6627">
        <w:rPr>
          <w:rFonts w:cs="Arial"/>
          <w:color w:val="000000"/>
        </w:rPr>
        <w:t>,</w:t>
      </w:r>
      <w:r w:rsidRPr="004A379F">
        <w:rPr>
          <w:rFonts w:cs="Arial"/>
          <w:color w:val="000000"/>
        </w:rPr>
        <w:t xml:space="preserve"> PHP</w:t>
      </w:r>
      <w:r w:rsidR="007F6627">
        <w:rPr>
          <w:rFonts w:cs="Arial"/>
          <w:color w:val="000000"/>
        </w:rPr>
        <w:t>,</w:t>
      </w:r>
      <w:r w:rsidRPr="004A379F">
        <w:rPr>
          <w:rFonts w:cs="Arial"/>
          <w:color w:val="000000"/>
        </w:rPr>
        <w:t xml:space="preserve"> and Python, Passenger for Ruby, IIS 7.5 for .NET, and Apache Tomcat for Java.</w:t>
      </w:r>
    </w:p>
    <w:p w14:paraId="3F63F4ED" w14:textId="77777777" w:rsidR="00097378" w:rsidRPr="004A379F" w:rsidRDefault="00097378" w:rsidP="00097378">
      <w:pPr>
        <w:rPr>
          <w:rFonts w:cs="Arial"/>
        </w:rPr>
      </w:pPr>
      <w:r w:rsidRPr="004A379F">
        <w:rPr>
          <w:rFonts w:cs="Arial"/>
          <w:color w:val="000000"/>
        </w:rPr>
        <w:t>The Amazon Web Services homepage is available at:</w:t>
      </w:r>
    </w:p>
    <w:p w14:paraId="2C54F7FD" w14:textId="300F9667" w:rsidR="00C639F2" w:rsidRPr="00073EA3" w:rsidRDefault="0095243F" w:rsidP="00073EA3">
      <w:pPr>
        <w:rPr>
          <w:rFonts w:cs="Arial"/>
          <w:lang w:eastAsia="en-US"/>
        </w:rPr>
      </w:pPr>
      <w:hyperlink r:id="rId20" w:history="1">
        <w:r w:rsidR="00097378" w:rsidRPr="004A379F">
          <w:rPr>
            <w:rFonts w:cs="Arial"/>
            <w:color w:val="1155CC"/>
            <w:u w:val="single"/>
          </w:rPr>
          <w:t>http://aws.amazon.com/</w:t>
        </w:r>
      </w:hyperlink>
    </w:p>
    <w:p w14:paraId="3C9AC0B5" w14:textId="589D9BBC" w:rsidR="00097378" w:rsidRDefault="00097378" w:rsidP="00300DA5">
      <w:pPr>
        <w:rPr>
          <w:rFonts w:eastAsia="Times New Roman" w:cs="Times New Roman"/>
          <w:sz w:val="20"/>
          <w:szCs w:val="20"/>
        </w:rPr>
      </w:pPr>
    </w:p>
    <w:p w14:paraId="283E0105" w14:textId="66263E8F" w:rsidR="00300DA5" w:rsidRPr="004A379F" w:rsidRDefault="00300DA5" w:rsidP="00300DA5">
      <w:pPr>
        <w:pStyle w:val="Heading1"/>
        <w:rPr>
          <w:rFonts w:asciiTheme="minorHAnsi" w:hAnsiTheme="minorHAnsi"/>
          <w:sz w:val="20"/>
          <w:szCs w:val="20"/>
        </w:rPr>
      </w:pPr>
      <w:r>
        <w:rPr>
          <w:rFonts w:asciiTheme="minorHAnsi" w:hAnsiTheme="minorHAnsi"/>
        </w:rPr>
        <w:t>2.5</w:t>
      </w:r>
      <w:r w:rsidRPr="004A379F">
        <w:rPr>
          <w:rFonts w:asciiTheme="minorHAnsi" w:hAnsiTheme="minorHAnsi"/>
        </w:rPr>
        <w:t xml:space="preserve"> Facebook</w:t>
      </w:r>
    </w:p>
    <w:p w14:paraId="6DB9EF76" w14:textId="77777777" w:rsidR="00300DA5" w:rsidRPr="004A379F" w:rsidRDefault="00300DA5" w:rsidP="00300DA5">
      <w:pPr>
        <w:rPr>
          <w:rFonts w:cs="Times New Roman"/>
          <w:color w:val="000000"/>
          <w:sz w:val="23"/>
          <w:szCs w:val="23"/>
        </w:rPr>
      </w:pPr>
    </w:p>
    <w:p w14:paraId="1124691F" w14:textId="77777777" w:rsidR="00300DA5" w:rsidRPr="004A379F" w:rsidRDefault="00300DA5" w:rsidP="00300DA5">
      <w:pPr>
        <w:rPr>
          <w:rFonts w:cs="Arial"/>
        </w:rPr>
      </w:pPr>
      <w:r w:rsidRPr="004A379F">
        <w:rPr>
          <w:rFonts w:cs="Arial"/>
          <w:color w:val="000000"/>
        </w:rPr>
        <w:t>Facebook provides developers with an API called the Facebook Platform. Facebook Connect is the next iteration of Platform, which provides a set of API's that enable Facebook members to log onto third-party websites, applications and mobile devices with their Facebook identity. While logged in, users can connect with friends via these media and post information and updates to their Facebook profile.</w:t>
      </w:r>
    </w:p>
    <w:p w14:paraId="3CE1896D" w14:textId="77777777" w:rsidR="00300DA5" w:rsidRPr="004A379F" w:rsidRDefault="00300DA5" w:rsidP="00300DA5">
      <w:pPr>
        <w:rPr>
          <w:rFonts w:cs="Arial"/>
        </w:rPr>
      </w:pPr>
      <w:r w:rsidRPr="004A379F">
        <w:rPr>
          <w:rFonts w:cs="Arial"/>
          <w:color w:val="000000"/>
        </w:rPr>
        <w:t xml:space="preserve">Below are </w:t>
      </w:r>
      <w:r>
        <w:rPr>
          <w:rFonts w:cs="Arial"/>
          <w:color w:val="000000"/>
        </w:rPr>
        <w:t xml:space="preserve">a </w:t>
      </w:r>
      <w:r w:rsidRPr="004A379F">
        <w:rPr>
          <w:rFonts w:cs="Arial"/>
          <w:color w:val="000000"/>
        </w:rPr>
        <w:t>few links for Facebook Connect:</w:t>
      </w:r>
    </w:p>
    <w:p w14:paraId="3361F929" w14:textId="77777777" w:rsidR="00300DA5" w:rsidRPr="004A379F" w:rsidRDefault="0095243F" w:rsidP="00300DA5">
      <w:pPr>
        <w:rPr>
          <w:rFonts w:cs="Arial"/>
        </w:rPr>
      </w:pPr>
      <w:hyperlink r:id="rId21" w:history="1">
        <w:r w:rsidR="00300DA5" w:rsidRPr="004A379F">
          <w:rPr>
            <w:rFonts w:cs="Arial"/>
            <w:color w:val="1155CC"/>
            <w:u w:val="single"/>
          </w:rPr>
          <w:t>https://developers.facebook.com/</w:t>
        </w:r>
      </w:hyperlink>
    </w:p>
    <w:p w14:paraId="50A05636" w14:textId="77777777" w:rsidR="00300DA5" w:rsidRDefault="0095243F" w:rsidP="00300DA5">
      <w:pPr>
        <w:rPr>
          <w:rFonts w:cs="Arial"/>
          <w:color w:val="1155CC"/>
          <w:u w:val="single"/>
        </w:rPr>
      </w:pPr>
      <w:hyperlink r:id="rId22" w:history="1">
        <w:r w:rsidR="00300DA5" w:rsidRPr="004A379F">
          <w:rPr>
            <w:rFonts w:cs="Arial"/>
            <w:color w:val="1155CC"/>
            <w:u w:val="single"/>
          </w:rPr>
          <w:t>https://developers.facebook.com/docs/javascript</w:t>
        </w:r>
      </w:hyperlink>
    </w:p>
    <w:p w14:paraId="643AEE61" w14:textId="77777777" w:rsidR="00300DA5" w:rsidRPr="004A379F" w:rsidRDefault="00300DA5" w:rsidP="00300DA5">
      <w:pPr>
        <w:rPr>
          <w:rFonts w:cs="Arial"/>
        </w:rPr>
      </w:pPr>
    </w:p>
    <w:p w14:paraId="316C7129" w14:textId="77777777" w:rsidR="00300DA5" w:rsidRPr="00522F41" w:rsidRDefault="00300DA5" w:rsidP="00300DA5">
      <w:pPr>
        <w:rPr>
          <w:rFonts w:cs="Arial"/>
        </w:rPr>
      </w:pPr>
    </w:p>
    <w:p w14:paraId="449008C7" w14:textId="4F9D9049" w:rsidR="00B3172C" w:rsidRPr="00533A98" w:rsidRDefault="00533A98" w:rsidP="00B3172C">
      <w:pPr>
        <w:pStyle w:val="Title"/>
        <w:numPr>
          <w:ilvl w:val="0"/>
          <w:numId w:val="25"/>
        </w:numPr>
        <w:ind w:left="540"/>
        <w:rPr>
          <w:rFonts w:asciiTheme="minorHAnsi" w:hAnsiTheme="minorHAnsi"/>
        </w:rPr>
      </w:pPr>
      <w:r>
        <w:rPr>
          <w:rFonts w:asciiTheme="minorHAnsi" w:hAnsiTheme="minorHAnsi"/>
        </w:rPr>
        <w:t xml:space="preserve">High Level </w:t>
      </w:r>
      <w:r w:rsidR="00097378" w:rsidRPr="004A379F">
        <w:rPr>
          <w:rFonts w:asciiTheme="minorHAnsi" w:hAnsiTheme="minorHAnsi"/>
        </w:rPr>
        <w:t>Description</w:t>
      </w:r>
    </w:p>
    <w:p w14:paraId="5ACD0445" w14:textId="00063B73" w:rsidR="00097378" w:rsidRPr="004A379F" w:rsidRDefault="00097378" w:rsidP="00522F41">
      <w:pPr>
        <w:rPr>
          <w:rFonts w:cs="Times New Roman"/>
          <w:color w:val="000000"/>
        </w:rPr>
      </w:pPr>
      <w:r w:rsidRPr="004A379F">
        <w:rPr>
          <w:rFonts w:eastAsia="Times New Roman" w:cs="Times New Roman"/>
        </w:rPr>
        <w:t xml:space="preserve">Similar to HW6, </w:t>
      </w:r>
      <w:r w:rsidR="009A3C62">
        <w:rPr>
          <w:rFonts w:cs="Times New Roman"/>
          <w:color w:val="000000"/>
        </w:rPr>
        <w:t>in this exercise</w:t>
      </w:r>
      <w:r w:rsidRPr="004A379F">
        <w:rPr>
          <w:rFonts w:cs="Times New Roman"/>
          <w:color w:val="000000"/>
        </w:rPr>
        <w:t xml:space="preserve"> you are asked to create a webpage that allows users to search </w:t>
      </w:r>
      <w:r w:rsidR="00522F41" w:rsidRPr="00522F41">
        <w:rPr>
          <w:rFonts w:cs="Times New Roman"/>
          <w:color w:val="000000"/>
        </w:rPr>
        <w:t xml:space="preserve">items for sale on eBay.com using their API </w:t>
      </w:r>
      <w:r w:rsidRPr="004A379F">
        <w:rPr>
          <w:rFonts w:cs="Times New Roman"/>
          <w:color w:val="000000"/>
        </w:rPr>
        <w:t xml:space="preserve">and the results will be displayed in a </w:t>
      </w:r>
      <w:r w:rsidR="00522F41">
        <w:rPr>
          <w:rFonts w:cs="Times New Roman"/>
          <w:color w:val="000000"/>
        </w:rPr>
        <w:t>list</w:t>
      </w:r>
      <w:r w:rsidRPr="004A379F">
        <w:rPr>
          <w:rFonts w:cs="Times New Roman"/>
          <w:color w:val="000000"/>
        </w:rPr>
        <w:t xml:space="preserve"> format</w:t>
      </w:r>
      <w:r w:rsidR="00AF02CF">
        <w:rPr>
          <w:rFonts w:cs="Times New Roman"/>
          <w:color w:val="000000"/>
        </w:rPr>
        <w:t xml:space="preserve"> on the same page below the form</w:t>
      </w:r>
      <w:r w:rsidRPr="004A379F">
        <w:rPr>
          <w:rFonts w:cs="Times New Roman"/>
          <w:color w:val="000000"/>
        </w:rPr>
        <w:t xml:space="preserve">. </w:t>
      </w:r>
    </w:p>
    <w:p w14:paraId="0629A210" w14:textId="63472D69" w:rsidR="00575D1D" w:rsidRDefault="00575D1D" w:rsidP="00097378">
      <w:pPr>
        <w:rPr>
          <w:rFonts w:cs="Times New Roman"/>
          <w:color w:val="000000"/>
        </w:rPr>
      </w:pPr>
      <w:r w:rsidRPr="004A379F">
        <w:rPr>
          <w:rFonts w:cs="Times New Roman"/>
          <w:color w:val="000000"/>
        </w:rPr>
        <w:t xml:space="preserve">The difference being, in this homework you will </w:t>
      </w:r>
      <w:r w:rsidR="009A3C62">
        <w:rPr>
          <w:rFonts w:cs="Times New Roman"/>
          <w:color w:val="000000"/>
        </w:rPr>
        <w:t>create a PHP</w:t>
      </w:r>
      <w:r w:rsidRPr="004A379F">
        <w:rPr>
          <w:rFonts w:cs="Times New Roman"/>
          <w:color w:val="000000"/>
        </w:rPr>
        <w:t xml:space="preserve"> file to return a JSON formatted data to the front-end </w:t>
      </w:r>
      <w:r w:rsidR="00F63F2F" w:rsidRPr="004A379F">
        <w:rPr>
          <w:rFonts w:cs="Times New Roman"/>
          <w:color w:val="000000"/>
        </w:rPr>
        <w:t>(making asynchronous AJAX calls)</w:t>
      </w:r>
      <w:r w:rsidR="00F63F2F">
        <w:rPr>
          <w:rFonts w:cs="Times New Roman"/>
          <w:color w:val="000000"/>
        </w:rPr>
        <w:t xml:space="preserve"> </w:t>
      </w:r>
      <w:r w:rsidRPr="004A379F">
        <w:rPr>
          <w:rFonts w:cs="Times New Roman"/>
          <w:color w:val="000000"/>
        </w:rPr>
        <w:t xml:space="preserve">and the </w:t>
      </w:r>
      <w:r w:rsidRPr="004A379F">
        <w:rPr>
          <w:rFonts w:cs="Times New Roman"/>
          <w:color w:val="000000"/>
        </w:rPr>
        <w:lastRenderedPageBreak/>
        <w:t xml:space="preserve">front-end will parse the JSON data and show it in a </w:t>
      </w:r>
      <w:r w:rsidR="009A3C62">
        <w:rPr>
          <w:rFonts w:cs="Times New Roman"/>
          <w:color w:val="000000"/>
        </w:rPr>
        <w:t>nicer-looking</w:t>
      </w:r>
      <w:r w:rsidRPr="004A379F">
        <w:rPr>
          <w:rFonts w:cs="Times New Roman"/>
          <w:color w:val="000000"/>
        </w:rPr>
        <w:t xml:space="preserve"> </w:t>
      </w:r>
      <w:r w:rsidR="00E41189">
        <w:rPr>
          <w:rFonts w:cs="Times New Roman"/>
          <w:color w:val="000000"/>
        </w:rPr>
        <w:t xml:space="preserve">responsive </w:t>
      </w:r>
      <w:r w:rsidRPr="004A379F">
        <w:rPr>
          <w:rFonts w:cs="Times New Roman"/>
          <w:color w:val="000000"/>
        </w:rPr>
        <w:t>UI (using Bootstrap JS).</w:t>
      </w:r>
    </w:p>
    <w:p w14:paraId="0A235664" w14:textId="77777777" w:rsidR="00AF02CF" w:rsidRPr="004A379F" w:rsidRDefault="00AF02CF" w:rsidP="00AF02CF">
      <w:pPr>
        <w:textAlignment w:val="baseline"/>
        <w:rPr>
          <w:rFonts w:cs="Times New Roman"/>
          <w:color w:val="000000"/>
        </w:rPr>
      </w:pPr>
    </w:p>
    <w:p w14:paraId="1DEA9730" w14:textId="283837FB" w:rsidR="00097378" w:rsidRPr="004A379F" w:rsidRDefault="00097378" w:rsidP="00097378">
      <w:pPr>
        <w:rPr>
          <w:rFonts w:cs="Times New Roman"/>
        </w:rPr>
      </w:pPr>
      <w:r w:rsidRPr="004A379F">
        <w:rPr>
          <w:rFonts w:cs="Times New Roman"/>
          <w:color w:val="000000"/>
        </w:rPr>
        <w:t>A user will first open a page</w:t>
      </w:r>
      <w:r w:rsidR="00131064">
        <w:rPr>
          <w:rFonts w:cs="Times New Roman"/>
          <w:color w:val="000000"/>
        </w:rPr>
        <w:t xml:space="preserve"> </w:t>
      </w:r>
      <w:r w:rsidRPr="004A379F">
        <w:rPr>
          <w:rFonts w:cs="Times New Roman"/>
          <w:color w:val="000000"/>
        </w:rPr>
        <w:t xml:space="preserve">as shown below in Figure 1, where he/she can enter a </w:t>
      </w:r>
      <w:r w:rsidR="005F3B28">
        <w:rPr>
          <w:rFonts w:cs="Times New Roman"/>
          <w:color w:val="000000"/>
        </w:rPr>
        <w:t>keyword</w:t>
      </w:r>
      <w:r w:rsidR="001A24EE">
        <w:rPr>
          <w:rFonts w:cs="Times New Roman"/>
          <w:color w:val="000000"/>
        </w:rPr>
        <w:t xml:space="preserve"> (mandatory)</w:t>
      </w:r>
      <w:r w:rsidR="0025669D">
        <w:rPr>
          <w:rFonts w:cs="Times New Roman"/>
          <w:color w:val="000000"/>
        </w:rPr>
        <w:t xml:space="preserve"> </w:t>
      </w:r>
      <w:r w:rsidR="005F3B28">
        <w:rPr>
          <w:rFonts w:cs="Times New Roman"/>
          <w:color w:val="000000"/>
        </w:rPr>
        <w:t>and search criteria</w:t>
      </w:r>
      <w:r w:rsidRPr="004A379F">
        <w:rPr>
          <w:rFonts w:cs="Times New Roman"/>
          <w:color w:val="000000"/>
        </w:rPr>
        <w:t xml:space="preserve"> for</w:t>
      </w:r>
      <w:r w:rsidR="009A3C62">
        <w:rPr>
          <w:rFonts w:cs="Times New Roman"/>
          <w:color w:val="000000"/>
        </w:rPr>
        <w:t xml:space="preserve"> </w:t>
      </w:r>
      <w:r w:rsidR="005F3B28">
        <w:rPr>
          <w:rFonts w:cs="Times New Roman"/>
          <w:color w:val="000000"/>
        </w:rPr>
        <w:t>finding</w:t>
      </w:r>
      <w:r w:rsidR="009A3C62">
        <w:rPr>
          <w:rFonts w:cs="Times New Roman"/>
          <w:color w:val="000000"/>
        </w:rPr>
        <w:t xml:space="preserve"> </w:t>
      </w:r>
      <w:r w:rsidR="005F3B28">
        <w:rPr>
          <w:rFonts w:cs="Times New Roman"/>
          <w:color w:val="000000"/>
        </w:rPr>
        <w:t>items</w:t>
      </w:r>
      <w:r w:rsidRPr="004A379F">
        <w:rPr>
          <w:rFonts w:cs="Times New Roman"/>
          <w:color w:val="000000"/>
        </w:rPr>
        <w:t xml:space="preserve"> in </w:t>
      </w:r>
      <w:r w:rsidR="005F3B28">
        <w:rPr>
          <w:rFonts w:cs="Times New Roman"/>
          <w:color w:val="000000"/>
        </w:rPr>
        <w:t>eBay</w:t>
      </w:r>
      <w:r w:rsidRPr="004A379F">
        <w:rPr>
          <w:rFonts w:cs="Times New Roman"/>
          <w:color w:val="000000"/>
        </w:rPr>
        <w:t xml:space="preserve"> if available.</w:t>
      </w:r>
      <w:r w:rsidR="00DC44E8">
        <w:rPr>
          <w:rFonts w:cs="Times New Roman"/>
          <w:color w:val="000000"/>
        </w:rPr>
        <w:t xml:space="preserve"> Description of Search Form is given </w:t>
      </w:r>
      <w:r w:rsidR="00DC44E8" w:rsidRPr="002E682D">
        <w:rPr>
          <w:rFonts w:cs="Times New Roman"/>
          <w:color w:val="000000"/>
        </w:rPr>
        <w:t xml:space="preserve">in </w:t>
      </w:r>
      <w:r w:rsidR="004649C3" w:rsidRPr="002E682D">
        <w:rPr>
          <w:rFonts w:cs="Times New Roman"/>
          <w:color w:val="000000"/>
        </w:rPr>
        <w:t>Section 4.1</w:t>
      </w:r>
      <w:r w:rsidR="00DC44E8" w:rsidRPr="002E682D">
        <w:rPr>
          <w:rFonts w:cs="Times New Roman"/>
          <w:color w:val="000000"/>
        </w:rPr>
        <w:t>.</w:t>
      </w:r>
      <w:r w:rsidRPr="004A379F">
        <w:rPr>
          <w:rFonts w:cs="Times New Roman"/>
          <w:color w:val="000000"/>
        </w:rPr>
        <w:t xml:space="preserve"> </w:t>
      </w:r>
      <w:r w:rsidR="001A24EE">
        <w:t xml:space="preserve">Instructions on how to use the API are given in </w:t>
      </w:r>
      <w:r w:rsidR="00051D45" w:rsidRPr="008D54A4">
        <w:t>S</w:t>
      </w:r>
      <w:r w:rsidR="001A24EE" w:rsidRPr="008D54A4">
        <w:t xml:space="preserve">ection </w:t>
      </w:r>
      <w:r w:rsidR="008D54A4">
        <w:t>5</w:t>
      </w:r>
      <w:r w:rsidR="001A24EE">
        <w:t xml:space="preserve">. </w:t>
      </w:r>
    </w:p>
    <w:p w14:paraId="4BB6CC6D" w14:textId="77777777" w:rsidR="00097378" w:rsidRPr="004A379F" w:rsidRDefault="00097378" w:rsidP="00097378">
      <w:pPr>
        <w:rPr>
          <w:rFonts w:cs="Times New Roman"/>
          <w:b/>
          <w:bCs/>
          <w:color w:val="000000"/>
          <w:sz w:val="22"/>
          <w:szCs w:val="22"/>
        </w:rPr>
      </w:pPr>
    </w:p>
    <w:p w14:paraId="65861157" w14:textId="7C898B54" w:rsidR="00097378" w:rsidRPr="004A379F" w:rsidRDefault="002E682D" w:rsidP="00097378">
      <w:pPr>
        <w:rPr>
          <w:rFonts w:cs="Times New Roman"/>
          <w:b/>
          <w:bCs/>
          <w:color w:val="000000"/>
          <w:sz w:val="22"/>
          <w:szCs w:val="22"/>
        </w:rPr>
      </w:pPr>
      <w:r>
        <w:rPr>
          <w:rFonts w:cs="Times New Roman"/>
          <w:b/>
          <w:bCs/>
          <w:noProof/>
          <w:color w:val="000000"/>
          <w:sz w:val="22"/>
          <w:szCs w:val="22"/>
          <w:lang w:eastAsia="en-US"/>
        </w:rPr>
        <w:drawing>
          <wp:inline distT="0" distB="0" distL="0" distR="0" wp14:anchorId="32A93803" wp14:editId="14D7BD5A">
            <wp:extent cx="5622791" cy="3835217"/>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3636" cy="3835793"/>
                    </a:xfrm>
                    <a:prstGeom prst="rect">
                      <a:avLst/>
                    </a:prstGeom>
                    <a:noFill/>
                    <a:ln>
                      <a:noFill/>
                    </a:ln>
                  </pic:spPr>
                </pic:pic>
              </a:graphicData>
            </a:graphic>
          </wp:inline>
        </w:drawing>
      </w:r>
    </w:p>
    <w:p w14:paraId="63541D08" w14:textId="52B2962E" w:rsidR="00097378" w:rsidRPr="004A379F" w:rsidRDefault="007C4811" w:rsidP="001A24EE">
      <w:pPr>
        <w:jc w:val="center"/>
        <w:rPr>
          <w:rFonts w:cs="Times New Roman"/>
        </w:rPr>
      </w:pPr>
      <w:r>
        <w:rPr>
          <w:rFonts w:cs="Times New Roman"/>
          <w:b/>
          <w:bCs/>
          <w:color w:val="000000"/>
        </w:rPr>
        <w:t xml:space="preserve">Figure </w:t>
      </w:r>
      <w:r w:rsidR="00107BF2">
        <w:rPr>
          <w:rFonts w:cs="Times New Roman"/>
          <w:b/>
          <w:bCs/>
          <w:color w:val="000000"/>
        </w:rPr>
        <w:t>1</w:t>
      </w:r>
      <w:r w:rsidR="00097378" w:rsidRPr="004A379F">
        <w:rPr>
          <w:rFonts w:cs="Times New Roman"/>
          <w:b/>
          <w:bCs/>
          <w:color w:val="000000"/>
        </w:rPr>
        <w:t xml:space="preserve">: Initial </w:t>
      </w:r>
      <w:r w:rsidR="00BA248B">
        <w:rPr>
          <w:rFonts w:cs="Times New Roman"/>
          <w:b/>
          <w:bCs/>
          <w:color w:val="000000"/>
        </w:rPr>
        <w:t>Search Page</w:t>
      </w:r>
    </w:p>
    <w:p w14:paraId="2CEAA15C" w14:textId="77777777" w:rsidR="00097378" w:rsidRPr="004A379F" w:rsidRDefault="00097378" w:rsidP="00097378">
      <w:pPr>
        <w:rPr>
          <w:rFonts w:cs="Times New Roman"/>
          <w:color w:val="000000"/>
        </w:rPr>
      </w:pPr>
    </w:p>
    <w:p w14:paraId="403D1E03" w14:textId="1C17D8F0" w:rsidR="00EF3801" w:rsidRPr="004A379F" w:rsidRDefault="00A32D2C" w:rsidP="00EF3801">
      <w:pPr>
        <w:rPr>
          <w:rFonts w:cs="Times New Roman"/>
          <w:b/>
          <w:bCs/>
          <w:color w:val="000000"/>
        </w:rPr>
      </w:pPr>
      <w:r w:rsidRPr="00A32D2C">
        <w:rPr>
          <w:rFonts w:cs="Times New Roman"/>
          <w:color w:val="000000"/>
        </w:rPr>
        <w:t xml:space="preserve">Once the user has provided data </w:t>
      </w:r>
      <w:r>
        <w:rPr>
          <w:rFonts w:cs="Times New Roman"/>
          <w:color w:val="000000"/>
        </w:rPr>
        <w:t>and</w:t>
      </w:r>
      <w:r w:rsidR="00097378" w:rsidRPr="004A379F">
        <w:rPr>
          <w:rFonts w:cs="Times New Roman"/>
          <w:color w:val="000000"/>
        </w:rPr>
        <w:t xml:space="preserve"> clicks on </w:t>
      </w:r>
      <w:r w:rsidR="009A3C62">
        <w:rPr>
          <w:rFonts w:cs="Times New Roman"/>
          <w:color w:val="000000"/>
        </w:rPr>
        <w:t xml:space="preserve">the </w:t>
      </w:r>
      <w:r w:rsidR="00097378" w:rsidRPr="004A379F">
        <w:rPr>
          <w:rFonts w:cs="Times New Roman"/>
          <w:color w:val="000000"/>
        </w:rPr>
        <w:t>Search</w:t>
      </w:r>
      <w:r w:rsidR="009A3C62">
        <w:rPr>
          <w:rFonts w:cs="Times New Roman"/>
          <w:color w:val="000000"/>
        </w:rPr>
        <w:t xml:space="preserve"> button</w:t>
      </w:r>
      <w:r w:rsidR="00092254">
        <w:rPr>
          <w:rFonts w:cs="Times New Roman"/>
          <w:color w:val="000000"/>
        </w:rPr>
        <w:t>, validation must</w:t>
      </w:r>
      <w:r w:rsidR="00097378" w:rsidRPr="004A379F">
        <w:rPr>
          <w:rFonts w:cs="Times New Roman"/>
          <w:color w:val="000000"/>
        </w:rPr>
        <w:t xml:space="preserve"> </w:t>
      </w:r>
      <w:r w:rsidR="00CC3FC9">
        <w:rPr>
          <w:rFonts w:cs="Times New Roman"/>
          <w:color w:val="000000"/>
        </w:rPr>
        <w:t>be done to check</w:t>
      </w:r>
      <w:r w:rsidR="00097378" w:rsidRPr="004A379F">
        <w:rPr>
          <w:rFonts w:cs="Times New Roman"/>
          <w:color w:val="000000"/>
        </w:rPr>
        <w:t xml:space="preserve"> that the data is valid</w:t>
      </w:r>
      <w:r w:rsidR="00DC44E8" w:rsidRPr="002901D2">
        <w:rPr>
          <w:rFonts w:cs="Times New Roman"/>
          <w:color w:val="000000"/>
        </w:rPr>
        <w:t xml:space="preserve">. </w:t>
      </w:r>
      <w:r w:rsidR="00ED71FA">
        <w:rPr>
          <w:rFonts w:cs="Times New Roman"/>
          <w:color w:val="000000"/>
        </w:rPr>
        <w:t>Form v</w:t>
      </w:r>
      <w:r w:rsidR="00BF1A02" w:rsidRPr="002901D2">
        <w:rPr>
          <w:rFonts w:cs="Times New Roman"/>
          <w:color w:val="000000"/>
        </w:rPr>
        <w:t xml:space="preserve">alidation rules along with screenshots are given in </w:t>
      </w:r>
      <w:r w:rsidR="00BF1A02" w:rsidRPr="00F406EE">
        <w:rPr>
          <w:rFonts w:cs="Times New Roman"/>
          <w:color w:val="000000"/>
        </w:rPr>
        <w:t xml:space="preserve">Section </w:t>
      </w:r>
      <w:r w:rsidR="00EA4AFD" w:rsidRPr="00F406EE">
        <w:rPr>
          <w:rFonts w:cs="Times New Roman"/>
          <w:color w:val="000000"/>
        </w:rPr>
        <w:t>4</w:t>
      </w:r>
      <w:r w:rsidR="00C42F7D" w:rsidRPr="00F406EE">
        <w:rPr>
          <w:rFonts w:cs="Times New Roman"/>
          <w:color w:val="000000"/>
        </w:rPr>
        <w:t>.2</w:t>
      </w:r>
      <w:r w:rsidR="005720AA" w:rsidRPr="00F406EE">
        <w:rPr>
          <w:rFonts w:cs="Times New Roman"/>
          <w:color w:val="000000"/>
        </w:rPr>
        <w:t>.</w:t>
      </w:r>
      <w:r w:rsidR="005720AA">
        <w:rPr>
          <w:rFonts w:cs="Times New Roman"/>
          <w:color w:val="000000"/>
        </w:rPr>
        <w:t xml:space="preserve"> </w:t>
      </w:r>
    </w:p>
    <w:p w14:paraId="00971366" w14:textId="77777777" w:rsidR="00DA15A1" w:rsidRDefault="00DA15A1" w:rsidP="00097378">
      <w:pPr>
        <w:rPr>
          <w:rFonts w:cs="Times New Roman"/>
        </w:rPr>
      </w:pPr>
    </w:p>
    <w:p w14:paraId="123AAD9D" w14:textId="19EFF5A6" w:rsidR="00C34449" w:rsidRDefault="00C34449" w:rsidP="00C34449">
      <w:pPr>
        <w:textAlignment w:val="baseline"/>
        <w:rPr>
          <w:rFonts w:cs="Times New Roman"/>
          <w:color w:val="000000"/>
          <w:lang w:eastAsia="zh-CN"/>
        </w:rPr>
      </w:pPr>
      <w:r w:rsidRPr="004A379F">
        <w:rPr>
          <w:rFonts w:cs="Times New Roman"/>
          <w:color w:val="000000"/>
        </w:rPr>
        <w:t xml:space="preserve">Once the validation is successful, the </w:t>
      </w:r>
      <w:r w:rsidR="0047449F">
        <w:rPr>
          <w:rFonts w:cs="Times New Roman"/>
          <w:color w:val="000000"/>
        </w:rPr>
        <w:t>jQuery</w:t>
      </w:r>
      <w:r w:rsidRPr="004A379F">
        <w:rPr>
          <w:rFonts w:cs="Times New Roman"/>
          <w:color w:val="000000"/>
        </w:rPr>
        <w:t xml:space="preserve"> function</w:t>
      </w:r>
      <w:r>
        <w:rPr>
          <w:rFonts w:cs="Times New Roman"/>
          <w:color w:val="000000"/>
        </w:rPr>
        <w:t xml:space="preserve"> </w:t>
      </w:r>
      <w:r w:rsidRPr="004A379F">
        <w:rPr>
          <w:rFonts w:cs="Times New Roman"/>
          <w:color w:val="000000"/>
        </w:rPr>
        <w:t>.ajax</w:t>
      </w:r>
      <w:r>
        <w:rPr>
          <w:rFonts w:eastAsia="SimSun" w:cs="Times New Roman" w:hint="eastAsia"/>
          <w:color w:val="000000"/>
          <w:lang w:eastAsia="zh-CN"/>
        </w:rPr>
        <w:t>()</w:t>
      </w:r>
      <w:r w:rsidRPr="004A379F">
        <w:rPr>
          <w:rFonts w:eastAsia="SimSun" w:cs="Times New Roman"/>
          <w:color w:val="000000"/>
          <w:lang w:eastAsia="zh-CN"/>
        </w:rPr>
        <w:t xml:space="preserve"> </w:t>
      </w:r>
      <w:r>
        <w:rPr>
          <w:rFonts w:eastAsia="SimSun" w:cs="Times New Roman"/>
          <w:color w:val="000000"/>
          <w:lang w:eastAsia="zh-CN"/>
        </w:rPr>
        <w:t xml:space="preserve">is executed </w:t>
      </w:r>
      <w:r w:rsidRPr="004A379F">
        <w:rPr>
          <w:rFonts w:cs="Times New Roman"/>
          <w:color w:val="000000"/>
        </w:rPr>
        <w:t xml:space="preserve">to start an asynchronous transaction with a PHP </w:t>
      </w:r>
      <w:r>
        <w:rPr>
          <w:rFonts w:cs="Times New Roman"/>
          <w:color w:val="000000"/>
        </w:rPr>
        <w:t>file (script)</w:t>
      </w:r>
      <w:r w:rsidRPr="004A379F">
        <w:rPr>
          <w:rFonts w:cs="Times New Roman"/>
          <w:color w:val="000000"/>
        </w:rPr>
        <w:t xml:space="preserve"> running on your AWS server, and passing the</w:t>
      </w:r>
      <w:r w:rsidR="00FC29F0">
        <w:rPr>
          <w:rFonts w:cs="Times New Roman"/>
          <w:color w:val="000000"/>
        </w:rPr>
        <w:t xml:space="preserve"> search</w:t>
      </w:r>
      <w:r w:rsidRPr="004A379F">
        <w:rPr>
          <w:rFonts w:cs="Times New Roman"/>
          <w:color w:val="000000"/>
        </w:rPr>
        <w:t xml:space="preserve"> </w:t>
      </w:r>
      <w:r w:rsidR="0047449F">
        <w:rPr>
          <w:rFonts w:cs="Times New Roman"/>
          <w:color w:val="000000"/>
        </w:rPr>
        <w:t>form data</w:t>
      </w:r>
      <w:r w:rsidRPr="004A379F">
        <w:rPr>
          <w:rFonts w:cs="Times New Roman"/>
          <w:color w:val="000000"/>
        </w:rPr>
        <w:t xml:space="preserve"> as parameters of the transaction.</w:t>
      </w:r>
    </w:p>
    <w:p w14:paraId="70230B1B" w14:textId="77777777" w:rsidR="00C34449" w:rsidRPr="004A379F" w:rsidRDefault="00C34449" w:rsidP="00C34449">
      <w:pPr>
        <w:textAlignment w:val="baseline"/>
        <w:rPr>
          <w:rFonts w:cs="Times New Roman"/>
          <w:color w:val="000000"/>
          <w:lang w:eastAsia="zh-CN"/>
        </w:rPr>
      </w:pPr>
    </w:p>
    <w:p w14:paraId="0B6E0CC6" w14:textId="246F8CF8" w:rsidR="00C34449" w:rsidRDefault="00C34449" w:rsidP="00C34449">
      <w:pPr>
        <w:textAlignment w:val="baseline"/>
        <w:rPr>
          <w:rFonts w:cs="Times New Roman"/>
          <w:color w:val="000000"/>
        </w:rPr>
      </w:pPr>
      <w:r w:rsidRPr="004A379F">
        <w:rPr>
          <w:rFonts w:cs="Times New Roman"/>
          <w:color w:val="000000"/>
        </w:rPr>
        <w:t xml:space="preserve">The PHP file you request is based on your HW#6, the difference is that this time the file does not need to display the data as </w:t>
      </w:r>
      <w:r>
        <w:rPr>
          <w:rFonts w:cs="Times New Roman"/>
          <w:color w:val="000000"/>
        </w:rPr>
        <w:t>HTML</w:t>
      </w:r>
      <w:r w:rsidRPr="004A379F">
        <w:rPr>
          <w:rFonts w:cs="Times New Roman"/>
          <w:color w:val="000000"/>
        </w:rPr>
        <w:t xml:space="preserve"> but </w:t>
      </w:r>
      <w:r>
        <w:rPr>
          <w:rFonts w:cs="Times New Roman"/>
          <w:color w:val="000000"/>
        </w:rPr>
        <w:t>instead will convert</w:t>
      </w:r>
      <w:r w:rsidRPr="004A379F">
        <w:rPr>
          <w:rFonts w:cs="Times New Roman"/>
          <w:color w:val="000000"/>
        </w:rPr>
        <w:t xml:space="preserve"> the </w:t>
      </w:r>
      <w:r>
        <w:rPr>
          <w:rFonts w:cs="Times New Roman"/>
          <w:color w:val="000000"/>
        </w:rPr>
        <w:t xml:space="preserve">XML </w:t>
      </w:r>
      <w:r w:rsidRPr="004A379F">
        <w:rPr>
          <w:rFonts w:cs="Times New Roman"/>
          <w:color w:val="000000"/>
        </w:rPr>
        <w:t xml:space="preserve">data </w:t>
      </w:r>
      <w:r>
        <w:rPr>
          <w:rFonts w:cs="Times New Roman"/>
          <w:color w:val="000000"/>
        </w:rPr>
        <w:t xml:space="preserve">received </w:t>
      </w:r>
      <w:r w:rsidRPr="004A379F">
        <w:rPr>
          <w:rFonts w:cs="Times New Roman"/>
          <w:color w:val="000000"/>
        </w:rPr>
        <w:t xml:space="preserve">from </w:t>
      </w:r>
      <w:r w:rsidR="00666F9C">
        <w:rPr>
          <w:rFonts w:cs="Times New Roman"/>
          <w:color w:val="000000"/>
        </w:rPr>
        <w:t>eBay</w:t>
      </w:r>
      <w:r w:rsidR="00666F9C" w:rsidRPr="004A379F">
        <w:rPr>
          <w:rFonts w:cs="Times New Roman"/>
          <w:color w:val="000000"/>
        </w:rPr>
        <w:t xml:space="preserve"> </w:t>
      </w:r>
      <w:r w:rsidRPr="004A379F">
        <w:rPr>
          <w:rFonts w:cs="Times New Roman"/>
          <w:color w:val="000000"/>
        </w:rPr>
        <w:t xml:space="preserve">to JSON and return it to your </w:t>
      </w:r>
      <w:r w:rsidR="00E36ACB">
        <w:rPr>
          <w:rFonts w:cs="Times New Roman"/>
          <w:color w:val="000000"/>
        </w:rPr>
        <w:t>search webpage</w:t>
      </w:r>
      <w:r w:rsidR="00C97F6D">
        <w:rPr>
          <w:rFonts w:cs="Times New Roman"/>
          <w:color w:val="000000"/>
        </w:rPr>
        <w:t>.</w:t>
      </w:r>
      <w:r w:rsidRPr="004A379F">
        <w:rPr>
          <w:rFonts w:cs="Times New Roman"/>
          <w:color w:val="000000"/>
        </w:rPr>
        <w:t xml:space="preserve"> </w:t>
      </w:r>
      <w:r w:rsidR="00C97F6D">
        <w:rPr>
          <w:rFonts w:cs="Times New Roman"/>
          <w:color w:val="000000"/>
        </w:rPr>
        <w:t>The</w:t>
      </w:r>
      <w:r w:rsidRPr="004A379F">
        <w:rPr>
          <w:rFonts w:cs="Times New Roman"/>
          <w:color w:val="000000"/>
        </w:rPr>
        <w:t xml:space="preserve"> </w:t>
      </w:r>
      <w:r w:rsidR="00E36ACB">
        <w:rPr>
          <w:rFonts w:cs="Times New Roman"/>
          <w:color w:val="000000"/>
        </w:rPr>
        <w:t>webpage must then use</w:t>
      </w:r>
      <w:r w:rsidRPr="004A379F">
        <w:rPr>
          <w:rFonts w:cs="Times New Roman"/>
          <w:color w:val="000000"/>
        </w:rPr>
        <w:t xml:space="preserve"> JavaScript to extract data from </w:t>
      </w:r>
      <w:r w:rsidR="00E36ACB">
        <w:rPr>
          <w:rFonts w:cs="Times New Roman"/>
          <w:color w:val="000000"/>
        </w:rPr>
        <w:t>the JSON</w:t>
      </w:r>
      <w:r w:rsidRPr="004A379F">
        <w:rPr>
          <w:rFonts w:cs="Times New Roman"/>
          <w:color w:val="000000"/>
        </w:rPr>
        <w:t xml:space="preserve"> and display</w:t>
      </w:r>
      <w:r>
        <w:rPr>
          <w:rFonts w:cs="Times New Roman"/>
          <w:color w:val="000000"/>
        </w:rPr>
        <w:t xml:space="preserve"> the results</w:t>
      </w:r>
      <w:r w:rsidR="004F4404">
        <w:rPr>
          <w:rFonts w:cs="Times New Roman"/>
          <w:color w:val="000000"/>
        </w:rPr>
        <w:t xml:space="preserve"> on the </w:t>
      </w:r>
      <w:r w:rsidR="008479D8">
        <w:rPr>
          <w:rFonts w:cs="Times New Roman"/>
          <w:color w:val="000000"/>
        </w:rPr>
        <w:t xml:space="preserve">same </w:t>
      </w:r>
      <w:r w:rsidR="004F4404">
        <w:rPr>
          <w:rFonts w:cs="Times New Roman"/>
          <w:color w:val="000000"/>
        </w:rPr>
        <w:t>webpage</w:t>
      </w:r>
      <w:r w:rsidRPr="004A379F">
        <w:rPr>
          <w:rFonts w:cs="Times New Roman"/>
          <w:color w:val="000000"/>
        </w:rPr>
        <w:t>.</w:t>
      </w:r>
      <w:r w:rsidR="003045D7">
        <w:rPr>
          <w:rFonts w:cs="Times New Roman"/>
          <w:color w:val="000000"/>
        </w:rPr>
        <w:t xml:space="preserve"> Description of how to display results in success and failure states are given </w:t>
      </w:r>
      <w:r w:rsidR="003045D7" w:rsidRPr="00752AA0">
        <w:rPr>
          <w:rFonts w:cs="Times New Roman"/>
          <w:color w:val="000000"/>
        </w:rPr>
        <w:t>in Secti</w:t>
      </w:r>
      <w:r w:rsidR="00BB1FC5" w:rsidRPr="00752AA0">
        <w:rPr>
          <w:rFonts w:cs="Times New Roman"/>
          <w:color w:val="000000"/>
        </w:rPr>
        <w:t>on 6</w:t>
      </w:r>
      <w:r w:rsidR="003045D7" w:rsidRPr="00752AA0">
        <w:rPr>
          <w:rFonts w:cs="Times New Roman"/>
          <w:color w:val="000000"/>
        </w:rPr>
        <w:t>.</w:t>
      </w:r>
    </w:p>
    <w:p w14:paraId="575E1EBC" w14:textId="77777777" w:rsidR="001E6C2B" w:rsidRDefault="001E6C2B" w:rsidP="00C34449">
      <w:pPr>
        <w:textAlignment w:val="baseline"/>
        <w:rPr>
          <w:rFonts w:cs="Times New Roman"/>
        </w:rPr>
      </w:pPr>
    </w:p>
    <w:p w14:paraId="542C5B70" w14:textId="298877E9" w:rsidR="00C34449" w:rsidRPr="00231E49" w:rsidRDefault="00C34449" w:rsidP="00C34449"/>
    <w:p w14:paraId="0907FB27" w14:textId="7F61860C" w:rsidR="00C34449" w:rsidRPr="00121431" w:rsidRDefault="00533A98" w:rsidP="00121431">
      <w:pPr>
        <w:pStyle w:val="Title"/>
        <w:numPr>
          <w:ilvl w:val="0"/>
          <w:numId w:val="25"/>
        </w:numPr>
        <w:ind w:left="540"/>
        <w:rPr>
          <w:rFonts w:asciiTheme="minorHAnsi" w:hAnsiTheme="minorHAnsi"/>
        </w:rPr>
      </w:pPr>
      <w:r w:rsidRPr="00121431">
        <w:rPr>
          <w:rFonts w:asciiTheme="minorHAnsi" w:hAnsiTheme="minorHAnsi"/>
        </w:rPr>
        <w:lastRenderedPageBreak/>
        <w:t>SEARCH FORM</w:t>
      </w:r>
    </w:p>
    <w:p w14:paraId="592BC641" w14:textId="77777777" w:rsidR="00533A98" w:rsidRPr="00533A98" w:rsidRDefault="00533A98" w:rsidP="00533A98">
      <w:pPr>
        <w:pStyle w:val="ListParagraph"/>
        <w:ind w:left="900"/>
        <w:rPr>
          <w:rFonts w:cs="Times New Roman"/>
        </w:rPr>
      </w:pPr>
    </w:p>
    <w:p w14:paraId="62A45A3F" w14:textId="36E24CF2" w:rsidR="001514B4" w:rsidRPr="00C34449" w:rsidRDefault="00533A98" w:rsidP="00097378">
      <w:pPr>
        <w:rPr>
          <w:rFonts w:eastAsiaTheme="majorEastAsia" w:cstheme="majorBidi"/>
          <w:b/>
          <w:bCs/>
          <w:color w:val="345A8A" w:themeColor="accent1" w:themeShade="B5"/>
          <w:sz w:val="32"/>
          <w:szCs w:val="32"/>
        </w:rPr>
      </w:pPr>
      <w:r>
        <w:rPr>
          <w:rFonts w:eastAsiaTheme="majorEastAsia" w:cstheme="majorBidi"/>
          <w:b/>
          <w:bCs/>
          <w:color w:val="345A8A" w:themeColor="accent1" w:themeShade="B5"/>
          <w:sz w:val="32"/>
          <w:szCs w:val="32"/>
        </w:rPr>
        <w:t>4.1</w:t>
      </w:r>
      <w:r w:rsidR="001514B4" w:rsidRPr="00C34449">
        <w:rPr>
          <w:rFonts w:eastAsiaTheme="majorEastAsia" w:cstheme="majorBidi"/>
          <w:b/>
          <w:bCs/>
          <w:color w:val="345A8A" w:themeColor="accent1" w:themeShade="B5"/>
          <w:sz w:val="32"/>
          <w:szCs w:val="32"/>
        </w:rPr>
        <w:t>. Description</w:t>
      </w:r>
    </w:p>
    <w:p w14:paraId="77B93225" w14:textId="77777777" w:rsidR="001514B4" w:rsidRDefault="001514B4" w:rsidP="00097378">
      <w:pPr>
        <w:rPr>
          <w:rFonts w:cs="Times New Roman"/>
        </w:rPr>
      </w:pPr>
    </w:p>
    <w:p w14:paraId="7F186F51" w14:textId="0FC866C9" w:rsidR="004F36F0" w:rsidRDefault="00DC1098" w:rsidP="004F36F0">
      <w:r>
        <w:t xml:space="preserve">You </w:t>
      </w:r>
      <w:r w:rsidRPr="00D9557B">
        <w:rPr>
          <w:b/>
        </w:rPr>
        <w:t>must replicate</w:t>
      </w:r>
      <w:r>
        <w:t xml:space="preserve"> the form display as in Figure 1</w:t>
      </w:r>
      <w:r w:rsidR="003A0233">
        <w:t xml:space="preserve"> using Bootstrap Form</w:t>
      </w:r>
      <w:r>
        <w:t xml:space="preserve">. </w:t>
      </w:r>
      <w:r w:rsidR="00CF6237">
        <w:t xml:space="preserve">For the header, </w:t>
      </w:r>
      <w:r w:rsidR="00EA4AFD">
        <w:t>eBay logo</w:t>
      </w:r>
      <w:r w:rsidR="00CF6237">
        <w:t xml:space="preserve"> </w:t>
      </w:r>
      <w:r w:rsidR="00EA4AFD">
        <w:t xml:space="preserve">can be found at: </w:t>
      </w:r>
      <w:hyperlink r:id="rId24" w:history="1">
        <w:r w:rsidR="004F36F0" w:rsidRPr="00277347">
          <w:rPr>
            <w:rStyle w:val="Hyperlink"/>
          </w:rPr>
          <w:t>http://cs-server.usc.edu:45678/hw/hw8/ebay.jpg</w:t>
        </w:r>
      </w:hyperlink>
      <w:r w:rsidR="00EA4AFD" w:rsidRPr="00277347">
        <w:t>.</w:t>
      </w:r>
      <w:r w:rsidR="00316C71">
        <w:t xml:space="preserve"> </w:t>
      </w:r>
      <w:r w:rsidR="003E1F7F">
        <w:rPr>
          <w:color w:val="00000A"/>
        </w:rPr>
        <w:t xml:space="preserve">The form fields are same as your homework 6. </w:t>
      </w:r>
      <w:r w:rsidR="004F36F0">
        <w:rPr>
          <w:color w:val="00000A"/>
        </w:rPr>
        <w:t>The following is a brief description of the fields</w:t>
      </w:r>
      <w:r w:rsidR="00B5337A">
        <w:rPr>
          <w:color w:val="00000A"/>
        </w:rPr>
        <w:t>.</w:t>
      </w:r>
    </w:p>
    <w:p w14:paraId="67737F8B" w14:textId="77777777" w:rsidR="004F36F0" w:rsidRDefault="004F36F0" w:rsidP="004F36F0"/>
    <w:p w14:paraId="54F0E0EB" w14:textId="0639A5C3" w:rsidR="004F36F0" w:rsidRDefault="004F36F0" w:rsidP="004F36F0">
      <w:pPr>
        <w:numPr>
          <w:ilvl w:val="0"/>
          <w:numId w:val="28"/>
        </w:numPr>
        <w:ind w:hanging="359"/>
        <w:contextualSpacing/>
        <w:jc w:val="both"/>
        <w:rPr>
          <w:color w:val="00000A"/>
        </w:rPr>
      </w:pPr>
      <w:r>
        <w:rPr>
          <w:b/>
          <w:color w:val="00000A"/>
        </w:rPr>
        <w:t>Key Words</w:t>
      </w:r>
      <w:r>
        <w:rPr>
          <w:color w:val="00000A"/>
        </w:rPr>
        <w:t xml:space="preserve">: </w:t>
      </w:r>
      <w:r>
        <w:t xml:space="preserve">This is a text box, which enables the user to search for matching items by inputting keywords. </w:t>
      </w:r>
      <w:r>
        <w:rPr>
          <w:color w:val="00000A"/>
        </w:rPr>
        <w:t xml:space="preserve">This must be a non-empty string. </w:t>
      </w:r>
    </w:p>
    <w:p w14:paraId="2597CCA9" w14:textId="77777777" w:rsidR="004F36F0" w:rsidRDefault="004F36F0" w:rsidP="004F36F0">
      <w:pPr>
        <w:ind w:firstLine="720"/>
        <w:jc w:val="both"/>
      </w:pPr>
    </w:p>
    <w:p w14:paraId="4B934629" w14:textId="59161DCB" w:rsidR="004F36F0" w:rsidRPr="00C42F7D" w:rsidRDefault="004F36F0" w:rsidP="004F36F0">
      <w:pPr>
        <w:numPr>
          <w:ilvl w:val="0"/>
          <w:numId w:val="27"/>
        </w:numPr>
        <w:ind w:hanging="359"/>
        <w:contextualSpacing/>
        <w:jc w:val="both"/>
        <w:rPr>
          <w:color w:val="00000A"/>
        </w:rPr>
      </w:pPr>
      <w:r>
        <w:rPr>
          <w:b/>
          <w:color w:val="00000A"/>
        </w:rPr>
        <w:t>Price Range:</w:t>
      </w:r>
      <w:r>
        <w:rPr>
          <w:color w:val="00000A"/>
        </w:rPr>
        <w:t xml:space="preserve"> </w:t>
      </w:r>
      <w:r>
        <w:rPr>
          <w:color w:val="333333"/>
          <w:highlight w:val="white"/>
        </w:rPr>
        <w:t xml:space="preserve">These are two text boxes, which enable the user to assign a price range for the matching items. </w:t>
      </w:r>
    </w:p>
    <w:p w14:paraId="74091A26" w14:textId="77777777" w:rsidR="00C42F7D" w:rsidRDefault="00C42F7D" w:rsidP="00C42F7D">
      <w:pPr>
        <w:ind w:left="720"/>
        <w:contextualSpacing/>
        <w:jc w:val="both"/>
        <w:rPr>
          <w:color w:val="00000A"/>
        </w:rPr>
      </w:pPr>
    </w:p>
    <w:p w14:paraId="6BF779C5" w14:textId="77777777" w:rsidR="004F36F0" w:rsidRPr="00C42F7D" w:rsidRDefault="004F36F0" w:rsidP="004F36F0">
      <w:pPr>
        <w:numPr>
          <w:ilvl w:val="0"/>
          <w:numId w:val="27"/>
        </w:numPr>
        <w:ind w:hanging="359"/>
        <w:contextualSpacing/>
        <w:jc w:val="both"/>
      </w:pPr>
      <w:r>
        <w:rPr>
          <w:b/>
        </w:rPr>
        <w:t>Condition</w:t>
      </w:r>
      <w:r>
        <w:t xml:space="preserve">: These are </w:t>
      </w:r>
      <w:r>
        <w:rPr>
          <w:color w:val="333333"/>
          <w:highlight w:val="white"/>
        </w:rPr>
        <w:t>five check boxes “</w:t>
      </w:r>
      <w:r>
        <w:rPr>
          <w:i/>
          <w:color w:val="333333"/>
          <w:highlight w:val="white"/>
        </w:rPr>
        <w:t>New</w:t>
      </w:r>
      <w:r>
        <w:rPr>
          <w:color w:val="333333"/>
          <w:highlight w:val="white"/>
        </w:rPr>
        <w:t xml:space="preserve">, </w:t>
      </w:r>
      <w:r>
        <w:rPr>
          <w:i/>
          <w:color w:val="333333"/>
          <w:highlight w:val="white"/>
        </w:rPr>
        <w:t>Used</w:t>
      </w:r>
      <w:r>
        <w:rPr>
          <w:color w:val="333333"/>
          <w:highlight w:val="white"/>
        </w:rPr>
        <w:t xml:space="preserve">, </w:t>
      </w:r>
      <w:r>
        <w:rPr>
          <w:i/>
          <w:color w:val="333333"/>
          <w:highlight w:val="white"/>
        </w:rPr>
        <w:t>Very Good</w:t>
      </w:r>
      <w:r>
        <w:rPr>
          <w:color w:val="333333"/>
          <w:highlight w:val="white"/>
        </w:rPr>
        <w:t xml:space="preserve">, </w:t>
      </w:r>
      <w:r>
        <w:rPr>
          <w:i/>
          <w:color w:val="333333"/>
          <w:highlight w:val="white"/>
        </w:rPr>
        <w:t>Good</w:t>
      </w:r>
      <w:r>
        <w:rPr>
          <w:color w:val="333333"/>
          <w:highlight w:val="white"/>
        </w:rPr>
        <w:t xml:space="preserve">, and </w:t>
      </w:r>
      <w:r>
        <w:rPr>
          <w:i/>
          <w:color w:val="333333"/>
          <w:highlight w:val="white"/>
        </w:rPr>
        <w:t>Acceptable</w:t>
      </w:r>
      <w:r>
        <w:rPr>
          <w:color w:val="333333"/>
          <w:highlight w:val="white"/>
        </w:rPr>
        <w:t xml:space="preserve">” which enable the user to control the item condition retrieved in the results. The user can select one of the options or a combination of them to search for items in specific conditions. </w:t>
      </w:r>
    </w:p>
    <w:p w14:paraId="1C3D1386" w14:textId="77777777" w:rsidR="00C42F7D" w:rsidRDefault="00C42F7D" w:rsidP="0076011B">
      <w:pPr>
        <w:contextualSpacing/>
        <w:jc w:val="both"/>
      </w:pPr>
    </w:p>
    <w:p w14:paraId="10076378" w14:textId="77777777" w:rsidR="004F36F0" w:rsidRDefault="004F36F0" w:rsidP="004F36F0">
      <w:pPr>
        <w:numPr>
          <w:ilvl w:val="0"/>
          <w:numId w:val="27"/>
        </w:numPr>
        <w:ind w:hanging="359"/>
        <w:contextualSpacing/>
        <w:jc w:val="both"/>
      </w:pPr>
      <w:r>
        <w:rPr>
          <w:b/>
        </w:rPr>
        <w:t>Buying formats</w:t>
      </w:r>
      <w:r>
        <w:t>: These are three check boxes “</w:t>
      </w:r>
      <w:r w:rsidRPr="004C1E04">
        <w:rPr>
          <w:i/>
        </w:rPr>
        <w:t>Buy It Now</w:t>
      </w:r>
      <w:r>
        <w:t xml:space="preserve">, </w:t>
      </w:r>
      <w:r w:rsidRPr="004C1E04">
        <w:rPr>
          <w:i/>
        </w:rPr>
        <w:t>Auction</w:t>
      </w:r>
      <w:r>
        <w:t xml:space="preserve"> or </w:t>
      </w:r>
      <w:r w:rsidRPr="004C1E04">
        <w:rPr>
          <w:i/>
        </w:rPr>
        <w:t>Classified Ad</w:t>
      </w:r>
      <w:r>
        <w:t>”. The user can select one of these options or a combination of them to control the buying format of items retrieved in the results.</w:t>
      </w:r>
    </w:p>
    <w:p w14:paraId="4B2FC2F9" w14:textId="77777777" w:rsidR="00F6201A" w:rsidRDefault="00F6201A" w:rsidP="00F6201A">
      <w:pPr>
        <w:contextualSpacing/>
        <w:jc w:val="both"/>
      </w:pPr>
    </w:p>
    <w:p w14:paraId="067FB176" w14:textId="310D5605" w:rsidR="004F36F0" w:rsidRDefault="004F36F0" w:rsidP="004F36F0">
      <w:pPr>
        <w:numPr>
          <w:ilvl w:val="0"/>
          <w:numId w:val="27"/>
        </w:numPr>
        <w:ind w:hanging="359"/>
        <w:contextualSpacing/>
        <w:jc w:val="both"/>
      </w:pPr>
      <w:r>
        <w:rPr>
          <w:b/>
        </w:rPr>
        <w:t>Seller</w:t>
      </w:r>
      <w:r>
        <w:t>: Specifies if the user wants only items sold by a seller who accept</w:t>
      </w:r>
      <w:r w:rsidR="00666F9C">
        <w:t>s</w:t>
      </w:r>
      <w:r>
        <w:t xml:space="preserve"> returns.</w:t>
      </w:r>
    </w:p>
    <w:p w14:paraId="05F63D4C" w14:textId="77777777" w:rsidR="00505696" w:rsidRDefault="00505696" w:rsidP="00505696">
      <w:pPr>
        <w:contextualSpacing/>
        <w:jc w:val="both"/>
      </w:pPr>
    </w:p>
    <w:p w14:paraId="6BC7BE8D" w14:textId="77777777" w:rsidR="004F36F0" w:rsidRDefault="004F36F0" w:rsidP="004F36F0">
      <w:pPr>
        <w:numPr>
          <w:ilvl w:val="0"/>
          <w:numId w:val="27"/>
        </w:numPr>
        <w:ind w:hanging="359"/>
        <w:contextualSpacing/>
        <w:jc w:val="both"/>
      </w:pPr>
      <w:r>
        <w:rPr>
          <w:b/>
        </w:rPr>
        <w:t>Shipping</w:t>
      </w:r>
      <w:r>
        <w:t>: Specify if only “free shipping” items should be returned; if only items available with expedited shipping should be returned, and/or maximum handling time, whose minimum is 1 day (time taken by the seller to deliver the purchased item to the carrier, NOT the shipment time). Default is “all” not specified.</w:t>
      </w:r>
    </w:p>
    <w:p w14:paraId="0E197475" w14:textId="77777777" w:rsidR="00E97F79" w:rsidRDefault="00E97F79" w:rsidP="00E97F79">
      <w:pPr>
        <w:contextualSpacing/>
        <w:jc w:val="both"/>
      </w:pPr>
    </w:p>
    <w:p w14:paraId="68E61A63" w14:textId="77777777" w:rsidR="004F36F0" w:rsidRDefault="004F36F0" w:rsidP="004F36F0">
      <w:pPr>
        <w:numPr>
          <w:ilvl w:val="0"/>
          <w:numId w:val="27"/>
        </w:numPr>
        <w:ind w:hanging="359"/>
        <w:contextualSpacing/>
        <w:jc w:val="both"/>
      </w:pPr>
      <w:r>
        <w:rPr>
          <w:b/>
        </w:rPr>
        <w:t>Sort By</w:t>
      </w:r>
      <w:r>
        <w:t>: This specifies the ordering of the results table, which can be one of:</w:t>
      </w:r>
    </w:p>
    <w:p w14:paraId="5E8F28D8" w14:textId="77777777" w:rsidR="004F36F0" w:rsidRDefault="004F36F0" w:rsidP="004F36F0">
      <w:pPr>
        <w:numPr>
          <w:ilvl w:val="1"/>
          <w:numId w:val="27"/>
        </w:numPr>
        <w:ind w:hanging="359"/>
        <w:contextualSpacing/>
        <w:jc w:val="both"/>
      </w:pPr>
      <w:r>
        <w:t>Best Match</w:t>
      </w:r>
      <w:r>
        <w:tab/>
      </w:r>
      <w:r>
        <w:tab/>
        <w:t xml:space="preserve"> </w:t>
      </w:r>
      <w:r>
        <w:rPr>
          <w:i/>
        </w:rPr>
        <w:t xml:space="preserve">- </w:t>
      </w:r>
      <w:r>
        <w:rPr>
          <w:b/>
          <w:i/>
        </w:rPr>
        <w:t>THIS IS THE DEFAULT</w:t>
      </w:r>
    </w:p>
    <w:p w14:paraId="7CB80F56" w14:textId="184EBE90" w:rsidR="004F36F0" w:rsidRDefault="004F36F0" w:rsidP="00C553A8">
      <w:pPr>
        <w:numPr>
          <w:ilvl w:val="1"/>
          <w:numId w:val="27"/>
        </w:numPr>
        <w:ind w:hanging="359"/>
        <w:contextualSpacing/>
        <w:jc w:val="both"/>
      </w:pPr>
      <w:r>
        <w:t>Price: highest first</w:t>
      </w:r>
    </w:p>
    <w:p w14:paraId="3C3147AF" w14:textId="77777777" w:rsidR="004F36F0" w:rsidRDefault="004F36F0" w:rsidP="004F36F0">
      <w:pPr>
        <w:numPr>
          <w:ilvl w:val="1"/>
          <w:numId w:val="27"/>
        </w:numPr>
        <w:ind w:hanging="359"/>
        <w:contextualSpacing/>
        <w:jc w:val="both"/>
      </w:pPr>
      <w:r>
        <w:t>Price + Shipping: highest first</w:t>
      </w:r>
    </w:p>
    <w:p w14:paraId="4997DEB6" w14:textId="77777777" w:rsidR="004F36F0" w:rsidRDefault="004F36F0" w:rsidP="004F36F0">
      <w:pPr>
        <w:numPr>
          <w:ilvl w:val="1"/>
          <w:numId w:val="27"/>
        </w:numPr>
        <w:ind w:hanging="359"/>
        <w:contextualSpacing/>
      </w:pPr>
      <w:r>
        <w:t>Price + Shipping: lowest first</w:t>
      </w:r>
    </w:p>
    <w:p w14:paraId="50543046" w14:textId="77777777" w:rsidR="005F46A1" w:rsidRDefault="005F46A1" w:rsidP="005F46A1">
      <w:pPr>
        <w:ind w:left="1440"/>
        <w:contextualSpacing/>
      </w:pPr>
    </w:p>
    <w:p w14:paraId="6247D9A9" w14:textId="3E52A86E" w:rsidR="004F36F0" w:rsidRDefault="004F36F0" w:rsidP="004F36F0">
      <w:pPr>
        <w:numPr>
          <w:ilvl w:val="0"/>
          <w:numId w:val="27"/>
        </w:numPr>
        <w:ind w:hanging="359"/>
        <w:contextualSpacing/>
      </w:pPr>
      <w:r>
        <w:rPr>
          <w:b/>
        </w:rPr>
        <w:t>Results Per Page</w:t>
      </w:r>
      <w:r>
        <w:t xml:space="preserve">: This specifies the number of items to be retrieved per API call. </w:t>
      </w:r>
      <w:r>
        <w:rPr>
          <w:b/>
        </w:rPr>
        <w:t>Default is 5</w:t>
      </w:r>
      <w:r>
        <w:t xml:space="preserve">, but it can take the values of </w:t>
      </w:r>
      <w:r w:rsidR="005F46A1">
        <w:rPr>
          <w:b/>
        </w:rPr>
        <w:t>5 or</w:t>
      </w:r>
      <w:r>
        <w:rPr>
          <w:b/>
        </w:rPr>
        <w:t xml:space="preserve"> 10</w:t>
      </w:r>
      <w:r w:rsidR="005F46A1">
        <w:rPr>
          <w:b/>
        </w:rPr>
        <w:t xml:space="preserve"> </w:t>
      </w:r>
      <w:r>
        <w:t>ONLY.</w:t>
      </w:r>
    </w:p>
    <w:p w14:paraId="797617A9" w14:textId="77777777" w:rsidR="004F36F0" w:rsidRDefault="004F36F0" w:rsidP="004F36F0"/>
    <w:p w14:paraId="3E6A5FC6" w14:textId="77777777" w:rsidR="000A720A" w:rsidRDefault="000A720A" w:rsidP="004F36F0"/>
    <w:p w14:paraId="11E8FB96" w14:textId="77777777" w:rsidR="000A720A" w:rsidRDefault="000A720A" w:rsidP="004F36F0"/>
    <w:p w14:paraId="32085600" w14:textId="77777777" w:rsidR="000A720A" w:rsidRDefault="000A720A" w:rsidP="004F36F0"/>
    <w:p w14:paraId="4276A47B" w14:textId="77777777" w:rsidR="004F36F0" w:rsidRDefault="004F36F0" w:rsidP="004F36F0">
      <w:r>
        <w:lastRenderedPageBreak/>
        <w:t>The search form has two buttons:</w:t>
      </w:r>
    </w:p>
    <w:p w14:paraId="5A8DCDA9" w14:textId="77777777" w:rsidR="008C57C7" w:rsidRDefault="008C57C7" w:rsidP="004F36F0"/>
    <w:p w14:paraId="5C90E6B6" w14:textId="088F024A" w:rsidR="004F36F0" w:rsidRDefault="004F36F0" w:rsidP="004F36F0">
      <w:pPr>
        <w:numPr>
          <w:ilvl w:val="0"/>
          <w:numId w:val="29"/>
        </w:numPr>
        <w:ind w:hanging="359"/>
        <w:contextualSpacing/>
      </w:pPr>
      <w:r>
        <w:rPr>
          <w:b/>
        </w:rPr>
        <w:t xml:space="preserve">SEARCH button: </w:t>
      </w:r>
      <w:r w:rsidR="00B04346" w:rsidRPr="00B04346">
        <w:t>On the button click validations must be performed</w:t>
      </w:r>
      <w:r w:rsidR="00B04346">
        <w:t xml:space="preserve">. </w:t>
      </w:r>
      <w:r w:rsidR="005C0159">
        <w:t xml:space="preserve">If success, then </w:t>
      </w:r>
      <w:r>
        <w:t xml:space="preserve">an </w:t>
      </w:r>
      <w:r w:rsidR="005C0159">
        <w:t>AJAX asynchronous</w:t>
      </w:r>
      <w:r>
        <w:t xml:space="preserve"> request is made to your web server </w:t>
      </w:r>
      <w:r w:rsidR="005C0159">
        <w:t>(PHP file hosted on AWS)</w:t>
      </w:r>
      <w:r w:rsidR="00BD386A">
        <w:t>,</w:t>
      </w:r>
      <w:r w:rsidR="005C0159">
        <w:t xml:space="preserve"> </w:t>
      </w:r>
      <w:r>
        <w:t>providing it</w:t>
      </w:r>
      <w:r>
        <w:rPr>
          <w:b/>
        </w:rPr>
        <w:t xml:space="preserve"> </w:t>
      </w:r>
      <w:r>
        <w:t xml:space="preserve">with the form data that was entered. </w:t>
      </w:r>
      <w:r w:rsidR="00977F4F">
        <w:t xml:space="preserve">If failure, appropriate validation messages must be displayed as detailed in Section 4.2 and an AJAX call should </w:t>
      </w:r>
      <w:r w:rsidR="00977F4F" w:rsidRPr="00977F4F">
        <w:rPr>
          <w:b/>
        </w:rPr>
        <w:t>NOT</w:t>
      </w:r>
      <w:r w:rsidR="00977F4F">
        <w:t xml:space="preserve"> be made </w:t>
      </w:r>
      <w:r w:rsidR="00CE7728">
        <w:t xml:space="preserve">further </w:t>
      </w:r>
      <w:r w:rsidR="00977F4F">
        <w:t>with the invalid data.</w:t>
      </w:r>
    </w:p>
    <w:p w14:paraId="46A71E10" w14:textId="77777777" w:rsidR="004C10C3" w:rsidRDefault="004C10C3" w:rsidP="004C10C3">
      <w:pPr>
        <w:ind w:left="720"/>
        <w:contextualSpacing/>
      </w:pPr>
    </w:p>
    <w:p w14:paraId="5296D28E" w14:textId="3DEFC0C3" w:rsidR="004F36F0" w:rsidRDefault="004F36F0" w:rsidP="0035497A">
      <w:pPr>
        <w:pStyle w:val="ListParagraph"/>
        <w:numPr>
          <w:ilvl w:val="0"/>
          <w:numId w:val="29"/>
        </w:numPr>
        <w:ind w:hanging="359"/>
      </w:pPr>
      <w:r w:rsidRPr="0035497A">
        <w:rPr>
          <w:b/>
        </w:rPr>
        <w:t xml:space="preserve">CLEAR </w:t>
      </w:r>
      <w:r>
        <w:t xml:space="preserve">button: This button </w:t>
      </w:r>
      <w:r w:rsidRPr="0035497A">
        <w:rPr>
          <w:b/>
        </w:rPr>
        <w:t xml:space="preserve">must </w:t>
      </w:r>
      <w:r>
        <w:t>clear the result area, all text fields, uncheck all checkboxes and reset “sort by” and “results per page” fields to their default values mentioned above. The clear operation is done using a JavaScript function.</w:t>
      </w:r>
    </w:p>
    <w:p w14:paraId="7170315A" w14:textId="77777777" w:rsidR="00CD4306" w:rsidRDefault="00CD4306" w:rsidP="004F36F0">
      <w:pPr>
        <w:rPr>
          <w:u w:val="single"/>
        </w:rPr>
      </w:pPr>
    </w:p>
    <w:p w14:paraId="6484AC47" w14:textId="135D4331" w:rsidR="004F36F0" w:rsidRDefault="00C109B4" w:rsidP="004F36F0">
      <w:r w:rsidRPr="00590953">
        <w:rPr>
          <w:u w:val="single"/>
        </w:rPr>
        <w:t>Note</w:t>
      </w:r>
      <w:r>
        <w:t xml:space="preserve">: </w:t>
      </w:r>
      <w:r w:rsidR="00551FAB">
        <w:t xml:space="preserve">As we are making an asynchronous AJAX call in the process of generating results, the page isn’t refreshed, hence you need not maintain state of the form fields </w:t>
      </w:r>
      <w:r w:rsidR="00015F36">
        <w:t>explicitly</w:t>
      </w:r>
      <w:r w:rsidR="009734BE">
        <w:t xml:space="preserve"> as it was required in HW6</w:t>
      </w:r>
      <w:r w:rsidR="00551FAB">
        <w:t>.</w:t>
      </w:r>
    </w:p>
    <w:p w14:paraId="4D11BC91" w14:textId="04D813CC" w:rsidR="004A182C" w:rsidRPr="000A720A" w:rsidRDefault="004A182C" w:rsidP="000A720A">
      <w:pPr>
        <w:pStyle w:val="Heading1"/>
        <w:rPr>
          <w:rFonts w:asciiTheme="minorHAnsi" w:eastAsiaTheme="minorEastAsia" w:hAnsiTheme="minorHAnsi" w:cstheme="minorBidi"/>
          <w:bCs w:val="0"/>
          <w:color w:val="auto"/>
          <w:sz w:val="28"/>
          <w:szCs w:val="28"/>
        </w:rPr>
      </w:pPr>
      <w:r w:rsidRPr="004A182C">
        <w:rPr>
          <w:rFonts w:asciiTheme="minorHAnsi" w:eastAsiaTheme="minorEastAsia" w:hAnsiTheme="minorHAnsi" w:cstheme="minorBidi"/>
          <w:bCs w:val="0"/>
          <w:color w:val="auto"/>
          <w:sz w:val="28"/>
          <w:szCs w:val="28"/>
        </w:rPr>
        <w:t>Responsive to Devices</w:t>
      </w:r>
    </w:p>
    <w:p w14:paraId="3C7BD98C" w14:textId="1265A1AA" w:rsidR="004A182C" w:rsidRDefault="004A182C" w:rsidP="009734BE">
      <w:pPr>
        <w:rPr>
          <w:lang w:eastAsia="zh-CN"/>
        </w:rPr>
      </w:pPr>
      <w:r>
        <w:rPr>
          <w:rFonts w:hint="eastAsia"/>
          <w:lang w:eastAsia="zh-CN"/>
        </w:rPr>
        <w:t xml:space="preserve">You are supposed to make the search form responsive to devices. If the page is </w:t>
      </w:r>
      <w:r w:rsidR="009734BE">
        <w:rPr>
          <w:rFonts w:hint="eastAsia"/>
          <w:lang w:eastAsia="zh-CN"/>
        </w:rPr>
        <w:t>load</w:t>
      </w:r>
      <w:r w:rsidR="00666F9C">
        <w:rPr>
          <w:lang w:eastAsia="zh-CN"/>
        </w:rPr>
        <w:t>ing</w:t>
      </w:r>
      <w:r w:rsidR="009734BE">
        <w:rPr>
          <w:rFonts w:hint="eastAsia"/>
          <w:lang w:eastAsia="zh-CN"/>
        </w:rPr>
        <w:t xml:space="preserve"> </w:t>
      </w:r>
      <w:r>
        <w:rPr>
          <w:rFonts w:hint="eastAsia"/>
          <w:lang w:eastAsia="zh-CN"/>
        </w:rPr>
        <w:t xml:space="preserve">on a smart phone or a tablet, the form should display according to the width of the devices. One example is shown in the </w:t>
      </w:r>
      <w:r w:rsidRPr="00107BF2">
        <w:rPr>
          <w:rFonts w:hint="eastAsia"/>
          <w:lang w:eastAsia="zh-CN"/>
        </w:rPr>
        <w:t xml:space="preserve">Figure </w:t>
      </w:r>
      <w:r w:rsidR="007C4811">
        <w:rPr>
          <w:lang w:eastAsia="zh-CN"/>
        </w:rPr>
        <w:t>2</w:t>
      </w:r>
      <w:r>
        <w:rPr>
          <w:lang w:eastAsia="zh-CN"/>
        </w:rPr>
        <w:t xml:space="preserve"> </w:t>
      </w:r>
      <w:r>
        <w:rPr>
          <w:rFonts w:hint="eastAsia"/>
          <w:lang w:eastAsia="zh-CN"/>
        </w:rPr>
        <w:t>below.</w:t>
      </w:r>
    </w:p>
    <w:p w14:paraId="2BB08263" w14:textId="7DBDEE36" w:rsidR="004A182C" w:rsidRDefault="00261E9C" w:rsidP="004A182C">
      <w:pPr>
        <w:rPr>
          <w:lang w:eastAsia="zh-CN"/>
        </w:rPr>
      </w:pPr>
      <w:r>
        <w:rPr>
          <w:rFonts w:ascii="Arial" w:hAnsi="Arial" w:cs="Arial"/>
          <w:noProof/>
          <w:color w:val="000000"/>
          <w:sz w:val="23"/>
          <w:szCs w:val="23"/>
          <w:lang w:eastAsia="en-US"/>
        </w:rPr>
        <w:drawing>
          <wp:anchor distT="0" distB="0" distL="114300" distR="114300" simplePos="0" relativeHeight="251658240" behindDoc="0" locked="0" layoutInCell="1" allowOverlap="1" wp14:anchorId="7D0FCCB2" wp14:editId="4F7C2DE9">
            <wp:simplePos x="0" y="0"/>
            <wp:positionH relativeFrom="column">
              <wp:posOffset>-114300</wp:posOffset>
            </wp:positionH>
            <wp:positionV relativeFrom="paragraph">
              <wp:posOffset>92710</wp:posOffset>
            </wp:positionV>
            <wp:extent cx="2971800" cy="4183380"/>
            <wp:effectExtent l="50800" t="50800" r="127000" b="13462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20909"/>
                    <a:stretch/>
                  </pic:blipFill>
                  <pic:spPr bwMode="auto">
                    <a:xfrm>
                      <a:off x="0" y="0"/>
                      <a:ext cx="2971800" cy="418338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55A5A6" w14:textId="3C6FCF02" w:rsidR="004A182C" w:rsidRDefault="004A182C" w:rsidP="00D4216A">
      <w:pPr>
        <w:jc w:val="center"/>
        <w:rPr>
          <w:lang w:eastAsia="zh-CN"/>
        </w:rPr>
      </w:pPr>
    </w:p>
    <w:p w14:paraId="4503601D" w14:textId="0FD1DCA3" w:rsidR="00551FAB" w:rsidRDefault="00261E9C" w:rsidP="004F36F0">
      <w:pPr>
        <w:rPr>
          <w:rFonts w:cs="Times New Roman"/>
        </w:rPr>
      </w:pPr>
      <w:r>
        <w:rPr>
          <w:noProof/>
          <w:lang w:eastAsia="en-US"/>
        </w:rPr>
        <w:drawing>
          <wp:anchor distT="0" distB="0" distL="114300" distR="114300" simplePos="0" relativeHeight="251659264" behindDoc="0" locked="0" layoutInCell="1" allowOverlap="1" wp14:anchorId="4A0B3FA2" wp14:editId="010A1D67">
            <wp:simplePos x="0" y="0"/>
            <wp:positionH relativeFrom="column">
              <wp:posOffset>2971800</wp:posOffset>
            </wp:positionH>
            <wp:positionV relativeFrom="paragraph">
              <wp:posOffset>78105</wp:posOffset>
            </wp:positionV>
            <wp:extent cx="3018155" cy="3787140"/>
            <wp:effectExtent l="50800" t="50800" r="131445" b="12446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29499"/>
                    <a:stretch/>
                  </pic:blipFill>
                  <pic:spPr bwMode="auto">
                    <a:xfrm>
                      <a:off x="0" y="0"/>
                      <a:ext cx="3018155" cy="3787140"/>
                    </a:xfrm>
                    <a:prstGeom prst="rect">
                      <a:avLst/>
                    </a:prstGeom>
                    <a:ln w="3175" cap="sq" cmpd="sng">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733B14" w14:textId="33C46134" w:rsidR="00D4216A" w:rsidRDefault="00D4216A" w:rsidP="004F36F0">
      <w:pPr>
        <w:rPr>
          <w:rFonts w:cs="Times New Roman"/>
        </w:rPr>
      </w:pPr>
    </w:p>
    <w:p w14:paraId="6EAE4F5F" w14:textId="77777777" w:rsidR="00D4216A" w:rsidRDefault="00D4216A" w:rsidP="004F36F0">
      <w:pPr>
        <w:rPr>
          <w:rFonts w:cs="Times New Roman"/>
        </w:rPr>
      </w:pPr>
    </w:p>
    <w:p w14:paraId="3027D8F0" w14:textId="77777777" w:rsidR="00D4216A" w:rsidRDefault="00D4216A" w:rsidP="004F36F0">
      <w:pPr>
        <w:rPr>
          <w:rFonts w:cs="Times New Roman"/>
        </w:rPr>
      </w:pPr>
    </w:p>
    <w:p w14:paraId="03BA388C" w14:textId="77777777" w:rsidR="00D4216A" w:rsidRDefault="00D4216A" w:rsidP="004F36F0">
      <w:pPr>
        <w:rPr>
          <w:rFonts w:cs="Times New Roman"/>
        </w:rPr>
      </w:pPr>
    </w:p>
    <w:p w14:paraId="1A17FFAB" w14:textId="77777777" w:rsidR="00D4216A" w:rsidRDefault="00D4216A" w:rsidP="004F36F0">
      <w:pPr>
        <w:rPr>
          <w:rFonts w:cs="Times New Roman"/>
        </w:rPr>
      </w:pPr>
    </w:p>
    <w:p w14:paraId="25B80E6D" w14:textId="3629742E" w:rsidR="00D4216A" w:rsidRDefault="00D4216A" w:rsidP="004F36F0">
      <w:pPr>
        <w:rPr>
          <w:rFonts w:cs="Times New Roman"/>
        </w:rPr>
      </w:pPr>
    </w:p>
    <w:p w14:paraId="210E3421" w14:textId="57D4F4B6" w:rsidR="00D4216A" w:rsidRDefault="00D4216A" w:rsidP="004F36F0">
      <w:pPr>
        <w:rPr>
          <w:rFonts w:cs="Times New Roman"/>
        </w:rPr>
      </w:pPr>
    </w:p>
    <w:p w14:paraId="38F2A93C" w14:textId="40450012" w:rsidR="00D4216A" w:rsidRDefault="00D4216A" w:rsidP="004F36F0">
      <w:pPr>
        <w:rPr>
          <w:rFonts w:cs="Times New Roman"/>
        </w:rPr>
      </w:pPr>
    </w:p>
    <w:p w14:paraId="50533511" w14:textId="77777777" w:rsidR="00D4216A" w:rsidRDefault="00D4216A" w:rsidP="004F36F0">
      <w:pPr>
        <w:rPr>
          <w:rFonts w:cs="Times New Roman"/>
        </w:rPr>
      </w:pPr>
    </w:p>
    <w:p w14:paraId="2327B7F3" w14:textId="77777777" w:rsidR="00D4216A" w:rsidRDefault="00D4216A" w:rsidP="004F36F0">
      <w:pPr>
        <w:rPr>
          <w:rFonts w:cs="Times New Roman"/>
        </w:rPr>
      </w:pPr>
    </w:p>
    <w:p w14:paraId="45C8B8E6" w14:textId="77777777" w:rsidR="00D4216A" w:rsidRDefault="00D4216A" w:rsidP="004F36F0">
      <w:pPr>
        <w:rPr>
          <w:rFonts w:cs="Times New Roman"/>
        </w:rPr>
      </w:pPr>
    </w:p>
    <w:p w14:paraId="406A1E4E" w14:textId="77777777" w:rsidR="00D4216A" w:rsidRDefault="00D4216A" w:rsidP="004F36F0">
      <w:pPr>
        <w:rPr>
          <w:rFonts w:cs="Times New Roman"/>
        </w:rPr>
      </w:pPr>
    </w:p>
    <w:p w14:paraId="42196C81" w14:textId="77777777" w:rsidR="00D4216A" w:rsidRDefault="00D4216A" w:rsidP="004F36F0">
      <w:pPr>
        <w:rPr>
          <w:rFonts w:cs="Times New Roman"/>
        </w:rPr>
      </w:pPr>
    </w:p>
    <w:p w14:paraId="6464665B" w14:textId="77777777" w:rsidR="00D4216A" w:rsidRDefault="00D4216A" w:rsidP="004F36F0">
      <w:pPr>
        <w:rPr>
          <w:rFonts w:cs="Times New Roman"/>
        </w:rPr>
      </w:pPr>
    </w:p>
    <w:p w14:paraId="7AB7948F" w14:textId="77777777" w:rsidR="00D4216A" w:rsidRDefault="00D4216A" w:rsidP="004F36F0">
      <w:pPr>
        <w:rPr>
          <w:rFonts w:cs="Times New Roman"/>
        </w:rPr>
      </w:pPr>
    </w:p>
    <w:p w14:paraId="6FCB3A8A" w14:textId="77777777" w:rsidR="00D4216A" w:rsidRDefault="00D4216A" w:rsidP="004F36F0">
      <w:pPr>
        <w:rPr>
          <w:rFonts w:cs="Times New Roman"/>
        </w:rPr>
      </w:pPr>
    </w:p>
    <w:p w14:paraId="6291C56E" w14:textId="77777777" w:rsidR="00D4216A" w:rsidRDefault="00D4216A" w:rsidP="004F36F0">
      <w:pPr>
        <w:rPr>
          <w:rFonts w:cs="Times New Roman"/>
        </w:rPr>
      </w:pPr>
    </w:p>
    <w:p w14:paraId="0D4FEC33" w14:textId="77777777" w:rsidR="00D4216A" w:rsidRDefault="00D4216A" w:rsidP="004F36F0">
      <w:pPr>
        <w:rPr>
          <w:rFonts w:cs="Times New Roman"/>
        </w:rPr>
      </w:pPr>
    </w:p>
    <w:p w14:paraId="4E250ED5" w14:textId="77777777" w:rsidR="00D4216A" w:rsidRDefault="00D4216A" w:rsidP="004F36F0">
      <w:pPr>
        <w:rPr>
          <w:rFonts w:cs="Times New Roman"/>
        </w:rPr>
      </w:pPr>
    </w:p>
    <w:p w14:paraId="7EB6E4F5" w14:textId="77777777" w:rsidR="00D4216A" w:rsidRDefault="00D4216A" w:rsidP="004F36F0">
      <w:pPr>
        <w:rPr>
          <w:rFonts w:cs="Times New Roman"/>
        </w:rPr>
      </w:pPr>
    </w:p>
    <w:p w14:paraId="497A7434" w14:textId="77777777" w:rsidR="00D4216A" w:rsidRDefault="00D4216A" w:rsidP="004F36F0">
      <w:pPr>
        <w:rPr>
          <w:rFonts w:cs="Times New Roman"/>
        </w:rPr>
      </w:pPr>
    </w:p>
    <w:p w14:paraId="377AAACB" w14:textId="77777777" w:rsidR="00D4216A" w:rsidRDefault="00D4216A" w:rsidP="004F36F0">
      <w:pPr>
        <w:rPr>
          <w:rFonts w:cs="Times New Roman"/>
        </w:rPr>
      </w:pPr>
    </w:p>
    <w:p w14:paraId="21E235CA" w14:textId="531A2992" w:rsidR="00D4216A" w:rsidRDefault="00D4216A" w:rsidP="00D4216A">
      <w:pPr>
        <w:jc w:val="center"/>
        <w:rPr>
          <w:lang w:eastAsia="zh-CN"/>
        </w:rPr>
      </w:pPr>
      <w:r>
        <w:rPr>
          <w:rFonts w:cs="Times New Roman"/>
          <w:b/>
          <w:bCs/>
          <w:color w:val="000000"/>
        </w:rPr>
        <w:t>F</w:t>
      </w:r>
      <w:r w:rsidR="00FF7E61">
        <w:rPr>
          <w:rFonts w:cs="Times New Roman"/>
          <w:b/>
          <w:bCs/>
          <w:color w:val="000000"/>
        </w:rPr>
        <w:t>igure 2</w:t>
      </w:r>
      <w:r w:rsidRPr="004A379F">
        <w:rPr>
          <w:rFonts w:cs="Times New Roman"/>
          <w:b/>
          <w:bCs/>
          <w:color w:val="000000"/>
        </w:rPr>
        <w:t>:</w:t>
      </w:r>
      <w:r>
        <w:rPr>
          <w:rFonts w:cs="Times New Roman"/>
          <w:b/>
          <w:bCs/>
          <w:color w:val="000000"/>
        </w:rPr>
        <w:t xml:space="preserve"> Search form on iPhone</w:t>
      </w:r>
    </w:p>
    <w:p w14:paraId="3CA60503" w14:textId="77777777" w:rsidR="00E41189" w:rsidRDefault="00E41189" w:rsidP="00097378">
      <w:pPr>
        <w:rPr>
          <w:rFonts w:eastAsiaTheme="majorEastAsia" w:cstheme="majorBidi"/>
          <w:b/>
          <w:bCs/>
          <w:color w:val="345A8A" w:themeColor="accent1" w:themeShade="B5"/>
          <w:sz w:val="32"/>
          <w:szCs w:val="32"/>
        </w:rPr>
      </w:pPr>
    </w:p>
    <w:p w14:paraId="4A9FC279" w14:textId="22AEB064" w:rsidR="00BF1A02" w:rsidRDefault="00FF668A" w:rsidP="00097378">
      <w:pPr>
        <w:rPr>
          <w:rFonts w:eastAsiaTheme="majorEastAsia" w:cstheme="majorBidi"/>
          <w:b/>
          <w:bCs/>
          <w:color w:val="345A8A" w:themeColor="accent1" w:themeShade="B5"/>
          <w:sz w:val="32"/>
          <w:szCs w:val="32"/>
        </w:rPr>
      </w:pPr>
      <w:r>
        <w:rPr>
          <w:rFonts w:eastAsiaTheme="majorEastAsia" w:cstheme="majorBidi"/>
          <w:b/>
          <w:bCs/>
          <w:color w:val="345A8A" w:themeColor="accent1" w:themeShade="B5"/>
          <w:sz w:val="32"/>
          <w:szCs w:val="32"/>
        </w:rPr>
        <w:t>4.2</w:t>
      </w:r>
      <w:r w:rsidR="00BF1A02" w:rsidRPr="00C34449">
        <w:rPr>
          <w:rFonts w:eastAsiaTheme="majorEastAsia" w:cstheme="majorBidi"/>
          <w:b/>
          <w:bCs/>
          <w:color w:val="345A8A" w:themeColor="accent1" w:themeShade="B5"/>
          <w:sz w:val="32"/>
          <w:szCs w:val="32"/>
        </w:rPr>
        <w:t>. Validations</w:t>
      </w:r>
    </w:p>
    <w:p w14:paraId="7598D0F8" w14:textId="77777777" w:rsidR="004062ED" w:rsidRDefault="004062ED" w:rsidP="00097378">
      <w:pPr>
        <w:rPr>
          <w:rFonts w:cs="Times New Roman"/>
        </w:rPr>
      </w:pPr>
    </w:p>
    <w:p w14:paraId="0D14CF59" w14:textId="515C2B2B" w:rsidR="00BF1A02" w:rsidRDefault="00BF1A02" w:rsidP="00097378">
      <w:pPr>
        <w:rPr>
          <w:rFonts w:cs="Times New Roman"/>
          <w:color w:val="000000"/>
          <w:u w:val="single"/>
        </w:rPr>
      </w:pPr>
      <w:r w:rsidRPr="004A379F">
        <w:rPr>
          <w:rFonts w:cs="Times New Roman"/>
          <w:color w:val="000000"/>
        </w:rPr>
        <w:t>If the user did not enter one of the data items</w:t>
      </w:r>
      <w:r>
        <w:rPr>
          <w:rFonts w:cs="Times New Roman"/>
          <w:color w:val="000000"/>
        </w:rPr>
        <w:t xml:space="preserve"> as expected</w:t>
      </w:r>
      <w:r w:rsidRPr="004A379F">
        <w:rPr>
          <w:rFonts w:cs="Times New Roman"/>
          <w:color w:val="000000"/>
        </w:rPr>
        <w:t xml:space="preserve">, then a message should be shown with appropriate </w:t>
      </w:r>
      <w:r>
        <w:rPr>
          <w:rFonts w:cs="Times New Roman"/>
          <w:color w:val="000000"/>
        </w:rPr>
        <w:t>text</w:t>
      </w:r>
      <w:r w:rsidRPr="004A379F">
        <w:rPr>
          <w:rFonts w:cs="Times New Roman"/>
          <w:color w:val="000000"/>
        </w:rPr>
        <w:t xml:space="preserve"> </w:t>
      </w:r>
      <w:r>
        <w:rPr>
          <w:rFonts w:cs="Times New Roman"/>
          <w:color w:val="000000"/>
        </w:rPr>
        <w:t>requesting</w:t>
      </w:r>
      <w:r w:rsidRPr="004A379F">
        <w:rPr>
          <w:rFonts w:cs="Times New Roman"/>
          <w:color w:val="000000"/>
        </w:rPr>
        <w:t xml:space="preserve"> the user to provide </w:t>
      </w:r>
      <w:r>
        <w:rPr>
          <w:rFonts w:cs="Times New Roman"/>
          <w:color w:val="000000"/>
        </w:rPr>
        <w:t xml:space="preserve">the </w:t>
      </w:r>
      <w:r w:rsidRPr="004A379F">
        <w:rPr>
          <w:rFonts w:cs="Times New Roman"/>
          <w:color w:val="000000"/>
        </w:rPr>
        <w:t>information</w:t>
      </w:r>
      <w:r w:rsidR="00A87079">
        <w:rPr>
          <w:rFonts w:cs="Times New Roman"/>
          <w:color w:val="000000"/>
        </w:rPr>
        <w:t xml:space="preserve"> </w:t>
      </w:r>
      <w:r w:rsidR="005F61B5">
        <w:rPr>
          <w:rFonts w:cs="Times New Roman"/>
          <w:color w:val="000000"/>
        </w:rPr>
        <w:t>properly</w:t>
      </w:r>
      <w:r w:rsidRPr="004A379F">
        <w:rPr>
          <w:rFonts w:cs="Times New Roman"/>
          <w:color w:val="000000"/>
        </w:rPr>
        <w:t xml:space="preserve">. </w:t>
      </w:r>
      <w:r w:rsidR="00671C86">
        <w:rPr>
          <w:rFonts w:cs="Times New Roman"/>
          <w:color w:val="000000"/>
        </w:rPr>
        <w:t xml:space="preserve">The validations to be done along with the messages to be displayed are being listed below. </w:t>
      </w:r>
      <w:r w:rsidR="005720AA">
        <w:rPr>
          <w:rFonts w:cs="Times New Roman"/>
          <w:color w:val="000000"/>
        </w:rPr>
        <w:t>The</w:t>
      </w:r>
      <w:r w:rsidR="005720AA" w:rsidRPr="004A379F">
        <w:rPr>
          <w:rFonts w:cs="Times New Roman"/>
          <w:color w:val="000000"/>
        </w:rPr>
        <w:t xml:space="preserve"> validation texts and CSS classes are all provided using </w:t>
      </w:r>
      <w:r w:rsidR="005720AA">
        <w:rPr>
          <w:rFonts w:cs="Times New Roman"/>
          <w:color w:val="000000"/>
        </w:rPr>
        <w:t xml:space="preserve">jQuery </w:t>
      </w:r>
      <w:r w:rsidR="00671C86">
        <w:rPr>
          <w:rFonts w:cs="Times New Roman"/>
          <w:color w:val="000000"/>
        </w:rPr>
        <w:t xml:space="preserve">validation </w:t>
      </w:r>
      <w:r w:rsidR="005720AA">
        <w:rPr>
          <w:rFonts w:cs="Times New Roman"/>
          <w:color w:val="000000"/>
        </w:rPr>
        <w:t xml:space="preserve">and </w:t>
      </w:r>
      <w:r w:rsidR="005720AA" w:rsidRPr="004A379F">
        <w:rPr>
          <w:rFonts w:cs="Times New Roman"/>
          <w:color w:val="000000"/>
        </w:rPr>
        <w:t>Bootstrap API.</w:t>
      </w:r>
      <w:r w:rsidR="005720AA">
        <w:rPr>
          <w:rFonts w:cs="Times New Roman"/>
          <w:color w:val="000000"/>
        </w:rPr>
        <w:t xml:space="preserve"> </w:t>
      </w:r>
      <w:r w:rsidRPr="009A3C62">
        <w:rPr>
          <w:rFonts w:cs="Times New Roman"/>
          <w:color w:val="000000"/>
          <w:u w:val="single"/>
        </w:rPr>
        <w:t>Popups are not acceptable.</w:t>
      </w:r>
    </w:p>
    <w:p w14:paraId="488C8E56" w14:textId="77777777" w:rsidR="00DA15A1" w:rsidRDefault="00DA15A1" w:rsidP="00097378">
      <w:pPr>
        <w:rPr>
          <w:rFonts w:cs="Times New Roman"/>
        </w:rPr>
      </w:pPr>
    </w:p>
    <w:p w14:paraId="1B8C271E" w14:textId="260964D5" w:rsidR="00EB362D" w:rsidRDefault="00E40A07" w:rsidP="00EB362D">
      <w:pPr>
        <w:rPr>
          <w:b/>
          <w:color w:val="00000A"/>
        </w:rPr>
      </w:pPr>
      <w:r w:rsidRPr="00051D45">
        <w:rPr>
          <w:rFonts w:cs="Times New Roman"/>
          <w:b/>
        </w:rPr>
        <w:t xml:space="preserve">Validation </w:t>
      </w:r>
      <w:r w:rsidR="009E7755">
        <w:rPr>
          <w:rFonts w:cs="Times New Roman"/>
          <w:b/>
        </w:rPr>
        <w:t xml:space="preserve">Set </w:t>
      </w:r>
      <w:r w:rsidRPr="00051D45">
        <w:rPr>
          <w:rFonts w:cs="Times New Roman"/>
          <w:b/>
        </w:rPr>
        <w:t>1:</w:t>
      </w:r>
      <w:r w:rsidR="00EB362D" w:rsidRPr="00051D45">
        <w:rPr>
          <w:rFonts w:cs="Times New Roman"/>
          <w:b/>
        </w:rPr>
        <w:t xml:space="preserve"> </w:t>
      </w:r>
      <w:r w:rsidRPr="00051D45">
        <w:rPr>
          <w:rFonts w:eastAsia="SimSun" w:cs="Times New Roman"/>
          <w:b/>
          <w:color w:val="000000"/>
          <w:lang w:eastAsia="zh-CN"/>
        </w:rPr>
        <w:t>Key word</w:t>
      </w:r>
      <w:r w:rsidR="00EB362D" w:rsidRPr="00051D45">
        <w:rPr>
          <w:rFonts w:eastAsia="SimSun" w:cs="Times New Roman"/>
          <w:b/>
          <w:color w:val="000000"/>
          <w:lang w:eastAsia="zh-CN"/>
        </w:rPr>
        <w:t xml:space="preserve"> </w:t>
      </w:r>
      <w:r w:rsidR="00EB362D" w:rsidRPr="00051D45">
        <w:rPr>
          <w:b/>
          <w:color w:val="00000A"/>
        </w:rPr>
        <w:t>is a</w:t>
      </w:r>
      <w:r w:rsidRPr="00051D45">
        <w:rPr>
          <w:b/>
          <w:color w:val="00000A"/>
        </w:rPr>
        <w:t xml:space="preserve"> mandatory field</w:t>
      </w:r>
    </w:p>
    <w:p w14:paraId="5E1CCB7D" w14:textId="77777777" w:rsidR="009F7B3B" w:rsidRPr="00051D45" w:rsidRDefault="009F7B3B" w:rsidP="00EB362D">
      <w:pPr>
        <w:rPr>
          <w:rFonts w:cs="Times New Roman"/>
          <w:b/>
          <w:color w:val="000000"/>
        </w:rPr>
      </w:pPr>
    </w:p>
    <w:p w14:paraId="1C8B0483" w14:textId="171046FC" w:rsidR="00EB362D" w:rsidRPr="009F7B3B" w:rsidRDefault="00EB362D" w:rsidP="00EB362D">
      <w:pPr>
        <w:pStyle w:val="ListParagraph"/>
        <w:numPr>
          <w:ilvl w:val="1"/>
          <w:numId w:val="30"/>
        </w:numPr>
        <w:rPr>
          <w:rFonts w:cs="Times New Roman"/>
          <w:color w:val="000000"/>
        </w:rPr>
      </w:pPr>
      <w:r w:rsidRPr="00EB362D">
        <w:rPr>
          <w:rFonts w:cs="Times New Roman"/>
          <w:color w:val="000000"/>
        </w:rPr>
        <w:t>On click of submit</w:t>
      </w:r>
      <w:r>
        <w:rPr>
          <w:rFonts w:cs="Times New Roman"/>
          <w:color w:val="000000"/>
        </w:rPr>
        <w:t xml:space="preserve"> button</w:t>
      </w:r>
      <w:r w:rsidRPr="00EB362D">
        <w:rPr>
          <w:rFonts w:cs="Times New Roman"/>
          <w:color w:val="000000"/>
        </w:rPr>
        <w:t xml:space="preserve">, if the Keyword </w:t>
      </w:r>
      <w:r w:rsidR="0014146A" w:rsidRPr="00EB362D">
        <w:rPr>
          <w:rFonts w:cs="Times New Roman"/>
          <w:color w:val="000000"/>
        </w:rPr>
        <w:t>field</w:t>
      </w:r>
      <w:r w:rsidR="00163996" w:rsidRPr="00EB362D">
        <w:rPr>
          <w:rFonts w:cs="Times New Roman"/>
          <w:color w:val="000000"/>
        </w:rPr>
        <w:t xml:space="preserve"> is empty then </w:t>
      </w:r>
      <w:r w:rsidRPr="00EB362D">
        <w:rPr>
          <w:rFonts w:cs="Times New Roman"/>
          <w:color w:val="000000"/>
        </w:rPr>
        <w:t>below the field a message</w:t>
      </w:r>
      <w:r w:rsidR="00163996" w:rsidRPr="00EB362D">
        <w:rPr>
          <w:rFonts w:cs="Times New Roman"/>
          <w:color w:val="000000"/>
        </w:rPr>
        <w:t xml:space="preserve"> should </w:t>
      </w:r>
      <w:r w:rsidRPr="00EB362D">
        <w:rPr>
          <w:rFonts w:cs="Times New Roman"/>
          <w:color w:val="000000"/>
        </w:rPr>
        <w:t>be displayed</w:t>
      </w:r>
      <w:r>
        <w:rPr>
          <w:rFonts w:cs="Times New Roman"/>
          <w:color w:val="000000"/>
        </w:rPr>
        <w:t xml:space="preserve">, </w:t>
      </w:r>
      <w:r w:rsidRPr="00EB362D">
        <w:rPr>
          <w:rFonts w:cs="Times New Roman"/>
        </w:rPr>
        <w:t>"Please enter a key word"</w:t>
      </w:r>
      <w:r w:rsidR="000F42D0">
        <w:rPr>
          <w:rFonts w:cs="Times New Roman"/>
        </w:rPr>
        <w:t xml:space="preserve">, as in </w:t>
      </w:r>
      <w:r w:rsidR="00E75D32" w:rsidRPr="00E75D32">
        <w:rPr>
          <w:rFonts w:cs="Times New Roman"/>
        </w:rPr>
        <w:t>F</w:t>
      </w:r>
      <w:r w:rsidR="00BD6ADC" w:rsidRPr="00E75D32">
        <w:rPr>
          <w:rFonts w:cs="Times New Roman"/>
        </w:rPr>
        <w:t>igure 3</w:t>
      </w:r>
      <w:r w:rsidR="00CB51E8" w:rsidRPr="00E75D32">
        <w:rPr>
          <w:rFonts w:cs="Times New Roman"/>
        </w:rPr>
        <w:t>.</w:t>
      </w:r>
    </w:p>
    <w:p w14:paraId="57D9EB18" w14:textId="77777777" w:rsidR="009F7B3B" w:rsidRPr="00EB362D" w:rsidRDefault="009F7B3B" w:rsidP="009F7B3B">
      <w:pPr>
        <w:pStyle w:val="ListParagraph"/>
        <w:rPr>
          <w:rFonts w:cs="Times New Roman"/>
          <w:color w:val="000000"/>
        </w:rPr>
      </w:pPr>
    </w:p>
    <w:p w14:paraId="27513132" w14:textId="3194F8E2" w:rsidR="00116046" w:rsidRPr="00A119F0" w:rsidRDefault="0014146A" w:rsidP="00A119F0">
      <w:pPr>
        <w:pStyle w:val="ListParagraph"/>
        <w:numPr>
          <w:ilvl w:val="1"/>
          <w:numId w:val="30"/>
        </w:numPr>
        <w:rPr>
          <w:rFonts w:cs="Times New Roman"/>
        </w:rPr>
      </w:pPr>
      <w:r w:rsidRPr="00EB362D">
        <w:rPr>
          <w:rFonts w:eastAsia="SimSun" w:cs="Times New Roman"/>
          <w:color w:val="000000"/>
          <w:lang w:eastAsia="zh-CN"/>
        </w:rPr>
        <w:t xml:space="preserve">Further, </w:t>
      </w:r>
      <w:r w:rsidRPr="00EB362D">
        <w:rPr>
          <w:rFonts w:eastAsia="SimSun" w:cs="Times New Roman" w:hint="eastAsia"/>
          <w:color w:val="000000"/>
          <w:lang w:eastAsia="zh-CN"/>
        </w:rPr>
        <w:t>i</w:t>
      </w:r>
      <w:r w:rsidR="00927C0D" w:rsidRPr="00EB362D">
        <w:rPr>
          <w:rFonts w:eastAsia="SimSun" w:cs="Times New Roman" w:hint="eastAsia"/>
          <w:color w:val="000000"/>
          <w:lang w:eastAsia="zh-CN"/>
        </w:rPr>
        <w:t>f a user is deleting the content of a require</w:t>
      </w:r>
      <w:r w:rsidR="00361B64" w:rsidRPr="00EB362D">
        <w:rPr>
          <w:rFonts w:eastAsia="SimSun" w:cs="Times New Roman" w:hint="eastAsia"/>
          <w:color w:val="000000"/>
          <w:lang w:eastAsia="zh-CN"/>
        </w:rPr>
        <w:t xml:space="preserve">d field, </w:t>
      </w:r>
      <w:r w:rsidR="00EB362D">
        <w:rPr>
          <w:rFonts w:eastAsia="SimSun" w:cs="Times New Roman"/>
          <w:color w:val="000000"/>
          <w:lang w:eastAsia="zh-CN"/>
        </w:rPr>
        <w:t>and while deleting if</w:t>
      </w:r>
      <w:r w:rsidR="00361B64" w:rsidRPr="00EB362D">
        <w:rPr>
          <w:rFonts w:eastAsia="SimSun" w:cs="Times New Roman" w:hint="eastAsia"/>
          <w:color w:val="000000"/>
          <w:lang w:eastAsia="zh-CN"/>
        </w:rPr>
        <w:t xml:space="preserve"> the required field</w:t>
      </w:r>
      <w:r w:rsidR="00EB362D">
        <w:rPr>
          <w:rFonts w:eastAsia="SimSun" w:cs="Times New Roman" w:hint="eastAsia"/>
          <w:color w:val="000000"/>
          <w:lang w:eastAsia="zh-CN"/>
        </w:rPr>
        <w:t xml:space="preserve"> becomes </w:t>
      </w:r>
      <w:r w:rsidR="00EB362D">
        <w:rPr>
          <w:rFonts w:eastAsia="SimSun" w:cs="Times New Roman"/>
          <w:color w:val="000000"/>
          <w:lang w:eastAsia="zh-CN"/>
        </w:rPr>
        <w:t>fully</w:t>
      </w:r>
      <w:r w:rsidR="00927C0D" w:rsidRPr="00EB362D">
        <w:rPr>
          <w:rFonts w:eastAsia="SimSun" w:cs="Times New Roman" w:hint="eastAsia"/>
          <w:color w:val="000000"/>
          <w:lang w:eastAsia="zh-CN"/>
        </w:rPr>
        <w:t xml:space="preserve"> empty</w:t>
      </w:r>
      <w:r w:rsidR="0020061F" w:rsidRPr="00EB362D">
        <w:rPr>
          <w:rFonts w:eastAsia="SimSun" w:cs="Times New Roman" w:hint="eastAsia"/>
          <w:color w:val="000000"/>
          <w:lang w:eastAsia="zh-CN"/>
        </w:rPr>
        <w:t>,</w:t>
      </w:r>
      <w:r w:rsidR="00927C0D" w:rsidRPr="00EB362D">
        <w:rPr>
          <w:rFonts w:eastAsia="SimSun" w:cs="Times New Roman" w:hint="eastAsia"/>
          <w:color w:val="000000"/>
          <w:lang w:eastAsia="zh-CN"/>
        </w:rPr>
        <w:t xml:space="preserve"> </w:t>
      </w:r>
      <w:r w:rsidR="00EB362D">
        <w:rPr>
          <w:rFonts w:eastAsia="SimSun" w:cs="Times New Roman" w:hint="eastAsia"/>
          <w:color w:val="000000"/>
          <w:lang w:eastAsia="zh-CN"/>
        </w:rPr>
        <w:t>then the s</w:t>
      </w:r>
      <w:r w:rsidR="0069483C">
        <w:rPr>
          <w:rFonts w:eastAsia="SimSun" w:cs="Times New Roman" w:hint="eastAsia"/>
          <w:color w:val="000000"/>
          <w:lang w:eastAsia="zh-CN"/>
        </w:rPr>
        <w:t>ame message should be displayed</w:t>
      </w:r>
      <w:r w:rsidR="0069483C">
        <w:rPr>
          <w:rFonts w:eastAsia="SimSun" w:cs="Times New Roman"/>
          <w:color w:val="000000"/>
          <w:lang w:eastAsia="zh-CN"/>
        </w:rPr>
        <w:t xml:space="preserve">, </w:t>
      </w:r>
      <w:r w:rsidR="00EB362D" w:rsidRPr="00EB362D">
        <w:rPr>
          <w:rFonts w:cs="Times New Roman"/>
        </w:rPr>
        <w:t>"Please enter a key word"</w:t>
      </w:r>
      <w:r w:rsidR="00CB51E8">
        <w:rPr>
          <w:rFonts w:cs="Times New Roman"/>
        </w:rPr>
        <w:t xml:space="preserve">, as in </w:t>
      </w:r>
      <w:r w:rsidR="00E75D32" w:rsidRPr="00E75D32">
        <w:rPr>
          <w:rFonts w:cs="Times New Roman"/>
        </w:rPr>
        <w:t>F</w:t>
      </w:r>
      <w:r w:rsidR="00BD5FF2">
        <w:rPr>
          <w:rFonts w:cs="Times New Roman"/>
        </w:rPr>
        <w:t>igure 3</w:t>
      </w:r>
      <w:r w:rsidR="00CB51E8" w:rsidRPr="00E75D32">
        <w:rPr>
          <w:rFonts w:cs="Times New Roman"/>
        </w:rPr>
        <w:t>.</w:t>
      </w:r>
    </w:p>
    <w:p w14:paraId="3018B122" w14:textId="77777777" w:rsidR="00163996" w:rsidRDefault="00163996" w:rsidP="00097378">
      <w:pPr>
        <w:rPr>
          <w:rFonts w:eastAsia="SimSun"/>
          <w:lang w:eastAsia="zh-CN"/>
        </w:rPr>
      </w:pPr>
    </w:p>
    <w:p w14:paraId="1F2D57CD" w14:textId="2AC3744B" w:rsidR="00AA3229" w:rsidRDefault="0054377B" w:rsidP="00097378">
      <w:pPr>
        <w:rPr>
          <w:rFonts w:eastAsia="SimSun"/>
          <w:lang w:eastAsia="zh-CN"/>
        </w:rPr>
      </w:pPr>
      <w:r>
        <w:rPr>
          <w:rFonts w:eastAsia="SimSun"/>
          <w:noProof/>
          <w:lang w:eastAsia="en-US"/>
        </w:rPr>
        <w:drawing>
          <wp:inline distT="0" distB="0" distL="0" distR="0" wp14:anchorId="38D8B302" wp14:editId="258F6821">
            <wp:extent cx="5270500" cy="61563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615639"/>
                    </a:xfrm>
                    <a:prstGeom prst="rect">
                      <a:avLst/>
                    </a:prstGeom>
                    <a:noFill/>
                    <a:ln>
                      <a:noFill/>
                    </a:ln>
                  </pic:spPr>
                </pic:pic>
              </a:graphicData>
            </a:graphic>
          </wp:inline>
        </w:drawing>
      </w:r>
    </w:p>
    <w:p w14:paraId="277B2DA3" w14:textId="1EC93101" w:rsidR="0020061F" w:rsidRPr="0020061F" w:rsidRDefault="00FE173C" w:rsidP="00F36DA9">
      <w:pPr>
        <w:jc w:val="center"/>
        <w:rPr>
          <w:rFonts w:eastAsia="SimSun"/>
          <w:lang w:eastAsia="zh-CN"/>
        </w:rPr>
      </w:pPr>
      <w:r>
        <w:rPr>
          <w:rFonts w:cs="Times New Roman"/>
          <w:b/>
          <w:bCs/>
          <w:color w:val="000000"/>
        </w:rPr>
        <w:t>Figure 3</w:t>
      </w:r>
      <w:r w:rsidR="0020061F" w:rsidRPr="004A379F">
        <w:rPr>
          <w:rFonts w:cs="Times New Roman"/>
          <w:b/>
          <w:bCs/>
          <w:color w:val="000000"/>
        </w:rPr>
        <w:t xml:space="preserve">: </w:t>
      </w:r>
      <w:r w:rsidR="0020061F">
        <w:rPr>
          <w:rFonts w:eastAsia="SimSun" w:cs="Times New Roman" w:hint="eastAsia"/>
          <w:b/>
          <w:bCs/>
          <w:color w:val="000000"/>
          <w:lang w:eastAsia="zh-CN"/>
        </w:rPr>
        <w:t xml:space="preserve">Clear </w:t>
      </w:r>
      <w:r w:rsidR="0054377B">
        <w:rPr>
          <w:rFonts w:eastAsia="SimSun" w:cs="Times New Roman"/>
          <w:b/>
          <w:bCs/>
          <w:color w:val="000000"/>
          <w:lang w:eastAsia="zh-CN"/>
        </w:rPr>
        <w:t>keyword</w:t>
      </w:r>
      <w:r w:rsidR="0020061F">
        <w:rPr>
          <w:rFonts w:cs="Times New Roman"/>
          <w:b/>
          <w:bCs/>
          <w:color w:val="000000"/>
        </w:rPr>
        <w:t xml:space="preserve"> </w:t>
      </w:r>
      <w:r w:rsidR="0020061F">
        <w:rPr>
          <w:rFonts w:eastAsia="SimSun" w:cs="Times New Roman" w:hint="eastAsia"/>
          <w:b/>
          <w:bCs/>
          <w:color w:val="000000"/>
          <w:lang w:eastAsia="zh-CN"/>
        </w:rPr>
        <w:t>i</w:t>
      </w:r>
      <w:r w:rsidR="0020061F" w:rsidRPr="004A379F">
        <w:rPr>
          <w:rFonts w:cs="Times New Roman"/>
          <w:b/>
          <w:bCs/>
          <w:color w:val="000000"/>
        </w:rPr>
        <w:t>nput</w:t>
      </w:r>
    </w:p>
    <w:p w14:paraId="3B929E55" w14:textId="77777777" w:rsidR="0020061F" w:rsidRDefault="0020061F" w:rsidP="00163996">
      <w:pPr>
        <w:textAlignment w:val="baseline"/>
        <w:rPr>
          <w:rFonts w:eastAsia="SimSun" w:cs="Times New Roman"/>
          <w:color w:val="000000"/>
          <w:lang w:eastAsia="zh-CN"/>
        </w:rPr>
      </w:pPr>
    </w:p>
    <w:p w14:paraId="0DDC0CA6" w14:textId="77777777" w:rsidR="009F7B3B" w:rsidRDefault="009F7B3B" w:rsidP="00163996">
      <w:pPr>
        <w:textAlignment w:val="baseline"/>
        <w:rPr>
          <w:b/>
          <w:color w:val="00000A"/>
        </w:rPr>
      </w:pPr>
    </w:p>
    <w:p w14:paraId="580F941C" w14:textId="516E0F40" w:rsidR="00051D45" w:rsidRDefault="00F36DA9" w:rsidP="00163996">
      <w:pPr>
        <w:textAlignment w:val="baseline"/>
        <w:rPr>
          <w:b/>
          <w:color w:val="00000A"/>
        </w:rPr>
      </w:pPr>
      <w:r w:rsidRPr="00051D45">
        <w:rPr>
          <w:b/>
          <w:color w:val="00000A"/>
        </w:rPr>
        <w:t xml:space="preserve">Validation </w:t>
      </w:r>
      <w:r w:rsidR="009E7755">
        <w:rPr>
          <w:b/>
          <w:color w:val="00000A"/>
        </w:rPr>
        <w:t xml:space="preserve">Set </w:t>
      </w:r>
      <w:r w:rsidRPr="00051D45">
        <w:rPr>
          <w:b/>
          <w:color w:val="00000A"/>
        </w:rPr>
        <w:t xml:space="preserve">2: </w:t>
      </w:r>
      <w:r w:rsidR="008C7779" w:rsidRPr="00051D45">
        <w:rPr>
          <w:b/>
          <w:color w:val="00000A"/>
        </w:rPr>
        <w:t xml:space="preserve">Price Range </w:t>
      </w:r>
      <w:r w:rsidR="00051D45" w:rsidRPr="00051D45">
        <w:rPr>
          <w:b/>
          <w:color w:val="00000A"/>
        </w:rPr>
        <w:t>restrictions</w:t>
      </w:r>
    </w:p>
    <w:p w14:paraId="072ABE88" w14:textId="77777777" w:rsidR="009F7B3B" w:rsidRPr="00051D45" w:rsidRDefault="009F7B3B" w:rsidP="00163996">
      <w:pPr>
        <w:textAlignment w:val="baseline"/>
        <w:rPr>
          <w:b/>
          <w:color w:val="00000A"/>
        </w:rPr>
      </w:pPr>
    </w:p>
    <w:p w14:paraId="4DDD14C4" w14:textId="1BB4236C" w:rsidR="009F7B3B" w:rsidRDefault="00051D45" w:rsidP="00163996">
      <w:pPr>
        <w:textAlignment w:val="baseline"/>
        <w:rPr>
          <w:rFonts w:cs="Times New Roman"/>
        </w:rPr>
      </w:pPr>
      <w:r>
        <w:rPr>
          <w:color w:val="00000A"/>
        </w:rPr>
        <w:t xml:space="preserve">2.1. </w:t>
      </w:r>
      <w:r w:rsidR="00E638B5">
        <w:rPr>
          <w:color w:val="00000A"/>
        </w:rPr>
        <w:t xml:space="preserve"> </w:t>
      </w:r>
      <w:r w:rsidR="00132D35">
        <w:rPr>
          <w:color w:val="00000A"/>
        </w:rPr>
        <w:t xml:space="preserve">“from ($)” input i.e., the first input field in the line after </w:t>
      </w:r>
      <w:r w:rsidR="009734BE">
        <w:rPr>
          <w:color w:val="00000A"/>
        </w:rPr>
        <w:t xml:space="preserve">the </w:t>
      </w:r>
      <w:r w:rsidR="00132D35">
        <w:rPr>
          <w:color w:val="00000A"/>
        </w:rPr>
        <w:t xml:space="preserve">“Price range:” label must </w:t>
      </w:r>
      <w:r w:rsidR="00D51985">
        <w:rPr>
          <w:color w:val="00000A"/>
        </w:rPr>
        <w:t xml:space="preserve">always </w:t>
      </w:r>
      <w:r w:rsidR="009F7B3B">
        <w:rPr>
          <w:color w:val="00000A"/>
        </w:rPr>
        <w:t>contain a valid number if specified.</w:t>
      </w:r>
      <w:r w:rsidR="00132D35">
        <w:rPr>
          <w:color w:val="00000A"/>
        </w:rPr>
        <w:t xml:space="preserve"> So </w:t>
      </w:r>
      <w:r w:rsidR="00FB2C67">
        <w:rPr>
          <w:color w:val="00000A"/>
        </w:rPr>
        <w:t xml:space="preserve">whenever you specify anything apart from a number, the message </w:t>
      </w:r>
      <w:r w:rsidR="00FB2C67" w:rsidRPr="00E40A07">
        <w:rPr>
          <w:rFonts w:cs="Times New Roman"/>
        </w:rPr>
        <w:t xml:space="preserve">"Price should be a valid </w:t>
      </w:r>
      <w:r w:rsidR="009734BE">
        <w:rPr>
          <w:rFonts w:cs="Times New Roman"/>
        </w:rPr>
        <w:t xml:space="preserve">decimal </w:t>
      </w:r>
      <w:r w:rsidR="00FB2C67" w:rsidRPr="00E40A07">
        <w:rPr>
          <w:rFonts w:cs="Times New Roman"/>
        </w:rPr>
        <w:t>number"</w:t>
      </w:r>
      <w:r w:rsidR="00FB2C67">
        <w:rPr>
          <w:rFonts w:cs="Times New Roman"/>
        </w:rPr>
        <w:t xml:space="preserve"> should be displayed</w:t>
      </w:r>
      <w:r w:rsidR="00E0125F">
        <w:rPr>
          <w:rFonts w:cs="Times New Roman"/>
        </w:rPr>
        <w:t xml:space="preserve"> as in Figure 4</w:t>
      </w:r>
      <w:r w:rsidR="00FB2C67">
        <w:rPr>
          <w:rFonts w:cs="Times New Roman"/>
        </w:rPr>
        <w:t xml:space="preserve">. Please note that the validation error </w:t>
      </w:r>
      <w:r w:rsidR="001E28F9">
        <w:rPr>
          <w:rFonts w:cs="Times New Roman"/>
        </w:rPr>
        <w:t xml:space="preserve">message </w:t>
      </w:r>
      <w:r w:rsidR="00FB2C67">
        <w:rPr>
          <w:rFonts w:cs="Times New Roman"/>
        </w:rPr>
        <w:t xml:space="preserve">must be </w:t>
      </w:r>
      <w:r w:rsidR="0059544A">
        <w:rPr>
          <w:rFonts w:cs="Times New Roman"/>
        </w:rPr>
        <w:t>displayed</w:t>
      </w:r>
      <w:r w:rsidR="00FB2C67">
        <w:rPr>
          <w:rFonts w:cs="Times New Roman"/>
        </w:rPr>
        <w:t xml:space="preserve"> as and when you enter a</w:t>
      </w:r>
      <w:r w:rsidR="00FF2FB1">
        <w:rPr>
          <w:rFonts w:cs="Times New Roman"/>
        </w:rPr>
        <w:t>n</w:t>
      </w:r>
      <w:r w:rsidR="00FB2C67">
        <w:rPr>
          <w:rFonts w:cs="Times New Roman"/>
        </w:rPr>
        <w:t xml:space="preserve"> invalid input into the field</w:t>
      </w:r>
      <w:r w:rsidR="004F0BF3" w:rsidRPr="004F0BF3">
        <w:rPr>
          <w:rFonts w:cs="Times New Roman"/>
        </w:rPr>
        <w:t xml:space="preserve"> </w:t>
      </w:r>
      <w:r w:rsidR="004F0BF3">
        <w:rPr>
          <w:rFonts w:cs="Times New Roman"/>
        </w:rPr>
        <w:t>and click somewhere on the webpage</w:t>
      </w:r>
      <w:r w:rsidR="004C48ED">
        <w:rPr>
          <w:rFonts w:cs="Times New Roman"/>
        </w:rPr>
        <w:t>,</w:t>
      </w:r>
      <w:r w:rsidR="00FB2C67">
        <w:rPr>
          <w:rFonts w:cs="Times New Roman"/>
        </w:rPr>
        <w:t xml:space="preserve"> irrespective of the submit button click. </w:t>
      </w:r>
    </w:p>
    <w:p w14:paraId="08645D9B" w14:textId="77777777" w:rsidR="00116046" w:rsidRDefault="00116046" w:rsidP="00163996">
      <w:pPr>
        <w:textAlignment w:val="baseline"/>
        <w:rPr>
          <w:rFonts w:cs="Times New Roman"/>
        </w:rPr>
      </w:pPr>
    </w:p>
    <w:p w14:paraId="0D67ACBF" w14:textId="3C65AC7E" w:rsidR="00116046" w:rsidRDefault="00F950B2" w:rsidP="00163996">
      <w:pPr>
        <w:textAlignment w:val="baseline"/>
        <w:rPr>
          <w:rFonts w:cs="Times New Roman"/>
        </w:rPr>
      </w:pPr>
      <w:r>
        <w:rPr>
          <w:rFonts w:cs="Times New Roman"/>
          <w:noProof/>
          <w:lang w:eastAsia="en-US"/>
        </w:rPr>
        <w:drawing>
          <wp:inline distT="0" distB="0" distL="0" distR="0" wp14:anchorId="2E850B58" wp14:editId="24464FE0">
            <wp:extent cx="5270500" cy="67172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671720"/>
                    </a:xfrm>
                    <a:prstGeom prst="rect">
                      <a:avLst/>
                    </a:prstGeom>
                    <a:noFill/>
                    <a:ln>
                      <a:noFill/>
                    </a:ln>
                  </pic:spPr>
                </pic:pic>
              </a:graphicData>
            </a:graphic>
          </wp:inline>
        </w:drawing>
      </w:r>
    </w:p>
    <w:p w14:paraId="3873179F" w14:textId="0C1590DF" w:rsidR="00F950B2" w:rsidRPr="00F950B2" w:rsidRDefault="00E0125F" w:rsidP="00F950B2">
      <w:pPr>
        <w:jc w:val="center"/>
        <w:textAlignment w:val="baseline"/>
        <w:rPr>
          <w:rFonts w:cs="Times New Roman"/>
          <w:b/>
        </w:rPr>
      </w:pPr>
      <w:r>
        <w:rPr>
          <w:rFonts w:cs="Times New Roman"/>
          <w:b/>
        </w:rPr>
        <w:t>Figure 4</w:t>
      </w:r>
      <w:r w:rsidR="00F950B2" w:rsidRPr="00F950B2">
        <w:rPr>
          <w:rFonts w:cs="Times New Roman"/>
          <w:b/>
        </w:rPr>
        <w:t>: Price from not a valid number</w:t>
      </w:r>
    </w:p>
    <w:p w14:paraId="4DDDFA58" w14:textId="77777777" w:rsidR="009F7B3B" w:rsidRDefault="009F7B3B" w:rsidP="00163996">
      <w:pPr>
        <w:textAlignment w:val="baseline"/>
        <w:rPr>
          <w:rFonts w:cs="Times New Roman"/>
        </w:rPr>
      </w:pPr>
    </w:p>
    <w:p w14:paraId="6DD9E7AD" w14:textId="2ABDCCA7" w:rsidR="00EF34E8" w:rsidRDefault="00EF34E8" w:rsidP="00163996">
      <w:pPr>
        <w:textAlignment w:val="baseline"/>
        <w:rPr>
          <w:color w:val="00000A"/>
        </w:rPr>
      </w:pPr>
      <w:r>
        <w:rPr>
          <w:rFonts w:cs="Times New Roman"/>
        </w:rPr>
        <w:t xml:space="preserve">2.2. </w:t>
      </w:r>
      <w:r>
        <w:rPr>
          <w:color w:val="00000A"/>
        </w:rPr>
        <w:t xml:space="preserve">“from ($)” input i.e., the first input field in the line after “Price range:” label cannot have a value below zero. </w:t>
      </w:r>
      <w:r w:rsidR="00B23C4D">
        <w:rPr>
          <w:color w:val="00000A"/>
        </w:rPr>
        <w:t xml:space="preserve">So whenever you specify a number lower than zero, the message </w:t>
      </w:r>
      <w:r w:rsidR="00B23C4D" w:rsidRPr="00E40A07">
        <w:rPr>
          <w:rFonts w:cs="Times New Roman"/>
        </w:rPr>
        <w:t>"</w:t>
      </w:r>
      <w:r w:rsidR="00B23C4D" w:rsidRPr="00B23C4D">
        <w:rPr>
          <w:rFonts w:cs="Times New Roman"/>
        </w:rPr>
        <w:t xml:space="preserve"> </w:t>
      </w:r>
      <w:r w:rsidR="00B23C4D" w:rsidRPr="00E40A07">
        <w:rPr>
          <w:rFonts w:cs="Times New Roman"/>
        </w:rPr>
        <w:t>Minimum price cannot be below 0"</w:t>
      </w:r>
      <w:r w:rsidR="00B23C4D">
        <w:rPr>
          <w:rFonts w:cs="Times New Roman"/>
        </w:rPr>
        <w:t xml:space="preserve"> should be displayed</w:t>
      </w:r>
      <w:r w:rsidR="00D05A1E">
        <w:rPr>
          <w:rFonts w:cs="Times New Roman"/>
        </w:rPr>
        <w:t xml:space="preserve"> </w:t>
      </w:r>
      <w:r w:rsidR="00E0125F">
        <w:rPr>
          <w:rFonts w:cs="Times New Roman"/>
        </w:rPr>
        <w:t>as in Figure 5</w:t>
      </w:r>
      <w:r w:rsidR="00B23C4D">
        <w:rPr>
          <w:rFonts w:cs="Times New Roman"/>
        </w:rPr>
        <w:t xml:space="preserve">. Please note that the validation error </w:t>
      </w:r>
      <w:r w:rsidR="001E28F9">
        <w:rPr>
          <w:rFonts w:cs="Times New Roman"/>
        </w:rPr>
        <w:t xml:space="preserve">message </w:t>
      </w:r>
      <w:r w:rsidR="00B23C4D">
        <w:rPr>
          <w:rFonts w:cs="Times New Roman"/>
        </w:rPr>
        <w:t>must be displayed as and when you enter an invalid input into the field</w:t>
      </w:r>
      <w:r w:rsidR="004F0BF3" w:rsidRPr="004F0BF3">
        <w:rPr>
          <w:rFonts w:cs="Times New Roman"/>
        </w:rPr>
        <w:t xml:space="preserve"> </w:t>
      </w:r>
      <w:r w:rsidR="004F0BF3">
        <w:rPr>
          <w:rFonts w:cs="Times New Roman"/>
        </w:rPr>
        <w:t>and click somewhere on the webpage</w:t>
      </w:r>
      <w:r w:rsidR="00B23C4D">
        <w:rPr>
          <w:rFonts w:cs="Times New Roman"/>
        </w:rPr>
        <w:t>, irrespective of the submit button click.</w:t>
      </w:r>
    </w:p>
    <w:p w14:paraId="380ADC28" w14:textId="77777777" w:rsidR="00EF34E8" w:rsidRDefault="00EF34E8" w:rsidP="00163996">
      <w:pPr>
        <w:textAlignment w:val="baseline"/>
        <w:rPr>
          <w:color w:val="00000A"/>
        </w:rPr>
      </w:pPr>
    </w:p>
    <w:p w14:paraId="1B36AF57" w14:textId="78394F87" w:rsidR="008D2321" w:rsidRDefault="008D2321" w:rsidP="00163996">
      <w:pPr>
        <w:textAlignment w:val="baseline"/>
        <w:rPr>
          <w:color w:val="00000A"/>
        </w:rPr>
      </w:pPr>
      <w:r>
        <w:rPr>
          <w:noProof/>
          <w:color w:val="00000A"/>
          <w:lang w:eastAsia="en-US"/>
        </w:rPr>
        <w:lastRenderedPageBreak/>
        <w:drawing>
          <wp:inline distT="0" distB="0" distL="0" distR="0" wp14:anchorId="5F489954" wp14:editId="66C0E62A">
            <wp:extent cx="5270500" cy="505260"/>
            <wp:effectExtent l="0" t="0" r="0" b="317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505260"/>
                    </a:xfrm>
                    <a:prstGeom prst="rect">
                      <a:avLst/>
                    </a:prstGeom>
                    <a:noFill/>
                    <a:ln>
                      <a:noFill/>
                    </a:ln>
                  </pic:spPr>
                </pic:pic>
              </a:graphicData>
            </a:graphic>
          </wp:inline>
        </w:drawing>
      </w:r>
    </w:p>
    <w:p w14:paraId="3E08F09F" w14:textId="7967DD09" w:rsidR="008D2321" w:rsidRPr="00F950B2" w:rsidRDefault="00E0125F" w:rsidP="008D2321">
      <w:pPr>
        <w:jc w:val="center"/>
        <w:textAlignment w:val="baseline"/>
        <w:rPr>
          <w:rFonts w:cs="Times New Roman"/>
          <w:b/>
        </w:rPr>
      </w:pPr>
      <w:r>
        <w:rPr>
          <w:rFonts w:cs="Times New Roman"/>
          <w:b/>
        </w:rPr>
        <w:t>Figure 5</w:t>
      </w:r>
      <w:r w:rsidR="008D2321" w:rsidRPr="00F950B2">
        <w:rPr>
          <w:rFonts w:cs="Times New Roman"/>
          <w:b/>
        </w:rPr>
        <w:t xml:space="preserve">: Price from </w:t>
      </w:r>
      <w:r w:rsidR="008D2321">
        <w:rPr>
          <w:rFonts w:cs="Times New Roman"/>
          <w:b/>
        </w:rPr>
        <w:t>below zero</w:t>
      </w:r>
    </w:p>
    <w:p w14:paraId="114ACFB9" w14:textId="77777777" w:rsidR="008D2321" w:rsidRDefault="008D2321" w:rsidP="00163996">
      <w:pPr>
        <w:textAlignment w:val="baseline"/>
        <w:rPr>
          <w:color w:val="00000A"/>
        </w:rPr>
      </w:pPr>
    </w:p>
    <w:p w14:paraId="1420BC0C" w14:textId="05EC4DBB" w:rsidR="007531BC" w:rsidRDefault="00286776" w:rsidP="00163996">
      <w:pPr>
        <w:textAlignment w:val="baseline"/>
        <w:rPr>
          <w:color w:val="00000A"/>
        </w:rPr>
      </w:pPr>
      <w:r>
        <w:rPr>
          <w:color w:val="00000A"/>
        </w:rPr>
        <w:t>Please note that b</w:t>
      </w:r>
      <w:r w:rsidR="007531BC">
        <w:rPr>
          <w:color w:val="00000A"/>
        </w:rPr>
        <w:t>ased on validation 2.1 and 2.2</w:t>
      </w:r>
      <w:r w:rsidR="00EF34E8">
        <w:rPr>
          <w:color w:val="00000A"/>
        </w:rPr>
        <w:t>, t</w:t>
      </w:r>
      <w:r w:rsidR="008C7779">
        <w:rPr>
          <w:color w:val="00000A"/>
        </w:rPr>
        <w:t>he</w:t>
      </w:r>
      <w:r w:rsidR="007531BC">
        <w:rPr>
          <w:color w:val="00000A"/>
        </w:rPr>
        <w:t xml:space="preserve"> values for</w:t>
      </w:r>
      <w:r w:rsidR="00EF34E8">
        <w:rPr>
          <w:color w:val="00000A"/>
        </w:rPr>
        <w:t xml:space="preserve"> </w:t>
      </w:r>
      <w:r w:rsidR="007531BC">
        <w:rPr>
          <w:color w:val="00000A"/>
        </w:rPr>
        <w:t>“from ($)” input</w:t>
      </w:r>
      <w:r w:rsidR="008C7779">
        <w:rPr>
          <w:color w:val="00000A"/>
        </w:rPr>
        <w:t xml:space="preserve"> can be positive integers or decimal numbers [0, ∞). </w:t>
      </w:r>
    </w:p>
    <w:p w14:paraId="58185E3B" w14:textId="77777777" w:rsidR="009F7B3B" w:rsidRDefault="009F7B3B" w:rsidP="00163996">
      <w:pPr>
        <w:textAlignment w:val="baseline"/>
        <w:rPr>
          <w:color w:val="00000A"/>
        </w:rPr>
      </w:pPr>
    </w:p>
    <w:p w14:paraId="6976DCFD" w14:textId="70F3B3B9" w:rsidR="009F7B3B" w:rsidRDefault="009F7B3B" w:rsidP="009F7B3B">
      <w:pPr>
        <w:textAlignment w:val="baseline"/>
        <w:rPr>
          <w:rFonts w:cs="Times New Roman"/>
        </w:rPr>
      </w:pPr>
      <w:r>
        <w:rPr>
          <w:color w:val="00000A"/>
        </w:rPr>
        <w:t xml:space="preserve">2.3.  “to ($)” input i.e., the second input field in the line after “Price range:” label must always </w:t>
      </w:r>
      <w:r w:rsidR="002F2307">
        <w:rPr>
          <w:color w:val="00000A"/>
        </w:rPr>
        <w:t>contain a valid number if specified</w:t>
      </w:r>
      <w:r>
        <w:rPr>
          <w:color w:val="00000A"/>
        </w:rPr>
        <w:t xml:space="preserve">. So whenever you specify anything apart from a number, the message </w:t>
      </w:r>
      <w:r w:rsidRPr="00E40A07">
        <w:rPr>
          <w:rFonts w:cs="Times New Roman"/>
        </w:rPr>
        <w:t>"Price should be a valid number"</w:t>
      </w:r>
      <w:r>
        <w:rPr>
          <w:rFonts w:cs="Times New Roman"/>
        </w:rPr>
        <w:t xml:space="preserve"> should be displayed</w:t>
      </w:r>
      <w:r w:rsidR="007E2CEB" w:rsidRPr="007E2CEB">
        <w:rPr>
          <w:rFonts w:cs="Times New Roman"/>
        </w:rPr>
        <w:t xml:space="preserve"> </w:t>
      </w:r>
      <w:r w:rsidR="00E0125F">
        <w:rPr>
          <w:rFonts w:cs="Times New Roman"/>
        </w:rPr>
        <w:t>as in Figure 6</w:t>
      </w:r>
      <w:r>
        <w:rPr>
          <w:rFonts w:cs="Times New Roman"/>
        </w:rPr>
        <w:t xml:space="preserve">. Please note that the validation error </w:t>
      </w:r>
      <w:r w:rsidR="001E28F9">
        <w:rPr>
          <w:rFonts w:cs="Times New Roman"/>
        </w:rPr>
        <w:t xml:space="preserve">message </w:t>
      </w:r>
      <w:r>
        <w:rPr>
          <w:rFonts w:cs="Times New Roman"/>
        </w:rPr>
        <w:t>must be displayed as and when you enter an invalid input into the field</w:t>
      </w:r>
      <w:r w:rsidR="00B845AA" w:rsidRPr="00B845AA">
        <w:rPr>
          <w:rFonts w:cs="Times New Roman"/>
        </w:rPr>
        <w:t xml:space="preserve"> </w:t>
      </w:r>
      <w:r w:rsidR="00B845AA">
        <w:rPr>
          <w:rFonts w:cs="Times New Roman"/>
        </w:rPr>
        <w:t>and click somewhere on the webpage</w:t>
      </w:r>
      <w:r>
        <w:rPr>
          <w:rFonts w:cs="Times New Roman"/>
        </w:rPr>
        <w:t xml:space="preserve">, irrespective of the submit button click. </w:t>
      </w:r>
    </w:p>
    <w:p w14:paraId="0DF06D1C" w14:textId="77777777" w:rsidR="00DF22A7" w:rsidRDefault="00DF22A7" w:rsidP="009F7B3B">
      <w:pPr>
        <w:textAlignment w:val="baseline"/>
        <w:rPr>
          <w:rFonts w:cs="Times New Roman"/>
        </w:rPr>
      </w:pPr>
    </w:p>
    <w:p w14:paraId="297B7D73" w14:textId="130F038C" w:rsidR="00DF22A7" w:rsidRDefault="00DF22A7" w:rsidP="009F7B3B">
      <w:pPr>
        <w:textAlignment w:val="baseline"/>
        <w:rPr>
          <w:rFonts w:cs="Times New Roman"/>
        </w:rPr>
      </w:pPr>
      <w:r>
        <w:rPr>
          <w:rFonts w:cs="Times New Roman"/>
          <w:noProof/>
          <w:lang w:eastAsia="en-US"/>
        </w:rPr>
        <w:drawing>
          <wp:inline distT="0" distB="0" distL="0" distR="0" wp14:anchorId="0C9678DB" wp14:editId="6AAE1885">
            <wp:extent cx="5270500" cy="613363"/>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613363"/>
                    </a:xfrm>
                    <a:prstGeom prst="rect">
                      <a:avLst/>
                    </a:prstGeom>
                    <a:noFill/>
                    <a:ln>
                      <a:noFill/>
                    </a:ln>
                  </pic:spPr>
                </pic:pic>
              </a:graphicData>
            </a:graphic>
          </wp:inline>
        </w:drawing>
      </w:r>
    </w:p>
    <w:p w14:paraId="68551317" w14:textId="2A6F3E3E" w:rsidR="00DF22A7" w:rsidRPr="00F950B2" w:rsidRDefault="00E0125F" w:rsidP="00DF22A7">
      <w:pPr>
        <w:jc w:val="center"/>
        <w:textAlignment w:val="baseline"/>
        <w:rPr>
          <w:rFonts w:cs="Times New Roman"/>
          <w:b/>
        </w:rPr>
      </w:pPr>
      <w:r>
        <w:rPr>
          <w:rFonts w:cs="Times New Roman"/>
          <w:b/>
        </w:rPr>
        <w:t>Figure 6</w:t>
      </w:r>
      <w:r w:rsidR="00DF22A7" w:rsidRPr="00F950B2">
        <w:rPr>
          <w:rFonts w:cs="Times New Roman"/>
          <w:b/>
        </w:rPr>
        <w:t xml:space="preserve">: Price </w:t>
      </w:r>
      <w:r w:rsidR="00DF22A7">
        <w:rPr>
          <w:rFonts w:cs="Times New Roman"/>
          <w:b/>
        </w:rPr>
        <w:t>to</w:t>
      </w:r>
      <w:r w:rsidR="00DF22A7" w:rsidRPr="00F950B2">
        <w:rPr>
          <w:rFonts w:cs="Times New Roman"/>
          <w:b/>
        </w:rPr>
        <w:t xml:space="preserve"> </w:t>
      </w:r>
      <w:r w:rsidR="00DF22A7">
        <w:rPr>
          <w:rFonts w:cs="Times New Roman"/>
          <w:b/>
        </w:rPr>
        <w:t>not a valid number</w:t>
      </w:r>
    </w:p>
    <w:p w14:paraId="1008D1FF" w14:textId="77777777" w:rsidR="009F7B3B" w:rsidRDefault="009F7B3B" w:rsidP="009F7B3B">
      <w:pPr>
        <w:textAlignment w:val="baseline"/>
        <w:rPr>
          <w:rFonts w:cs="Times New Roman"/>
        </w:rPr>
      </w:pPr>
    </w:p>
    <w:p w14:paraId="3D6CCF52" w14:textId="36180118" w:rsidR="009F7B3B" w:rsidRDefault="009F7B3B" w:rsidP="009F7B3B">
      <w:pPr>
        <w:textAlignment w:val="baseline"/>
        <w:rPr>
          <w:rFonts w:cs="Times New Roman"/>
        </w:rPr>
      </w:pPr>
      <w:r>
        <w:rPr>
          <w:rFonts w:cs="Times New Roman"/>
        </w:rPr>
        <w:t xml:space="preserve">2.4. </w:t>
      </w:r>
      <w:r>
        <w:rPr>
          <w:color w:val="00000A"/>
        </w:rPr>
        <w:t xml:space="preserve">“to ($)” input i.e., the second input field in the line after “Price range:” label cannot have a value </w:t>
      </w:r>
      <w:r w:rsidR="00D54FC6">
        <w:rPr>
          <w:color w:val="00000A"/>
        </w:rPr>
        <w:t>less that the value in “from ($)” input if specified</w:t>
      </w:r>
      <w:r>
        <w:rPr>
          <w:color w:val="00000A"/>
        </w:rPr>
        <w:t xml:space="preserve">. So whenever you specify a number </w:t>
      </w:r>
      <w:r w:rsidR="0035162C">
        <w:rPr>
          <w:color w:val="00000A"/>
        </w:rPr>
        <w:t>less than “from ($)” input</w:t>
      </w:r>
      <w:r>
        <w:rPr>
          <w:color w:val="00000A"/>
        </w:rPr>
        <w:t xml:space="preserve">, the message </w:t>
      </w:r>
      <w:r w:rsidRPr="00E40A07">
        <w:rPr>
          <w:rFonts w:cs="Times New Roman"/>
        </w:rPr>
        <w:t>"</w:t>
      </w:r>
      <w:r w:rsidRPr="00B23C4D">
        <w:rPr>
          <w:rFonts w:cs="Times New Roman"/>
        </w:rPr>
        <w:t xml:space="preserve"> </w:t>
      </w:r>
      <w:r w:rsidR="0035162C" w:rsidRPr="00E40A07">
        <w:rPr>
          <w:rFonts w:cs="Times New Roman"/>
        </w:rPr>
        <w:t>Maximum price cannot be less than minimum price</w:t>
      </w:r>
      <w:r w:rsidRPr="00E40A07">
        <w:rPr>
          <w:rFonts w:cs="Times New Roman"/>
        </w:rPr>
        <w:t>"</w:t>
      </w:r>
      <w:r>
        <w:rPr>
          <w:rFonts w:cs="Times New Roman"/>
        </w:rPr>
        <w:t xml:space="preserve"> should be displayed</w:t>
      </w:r>
      <w:r w:rsidR="00BB7C57">
        <w:rPr>
          <w:rFonts w:cs="Times New Roman"/>
        </w:rPr>
        <w:t xml:space="preserve"> </w:t>
      </w:r>
      <w:r w:rsidR="00E0125F">
        <w:rPr>
          <w:rFonts w:cs="Times New Roman"/>
        </w:rPr>
        <w:t>as in Figure 7</w:t>
      </w:r>
      <w:r>
        <w:rPr>
          <w:rFonts w:cs="Times New Roman"/>
        </w:rPr>
        <w:t xml:space="preserve">. Please note that the validation error </w:t>
      </w:r>
      <w:r w:rsidR="001E28F9">
        <w:rPr>
          <w:rFonts w:cs="Times New Roman"/>
        </w:rPr>
        <w:t xml:space="preserve">message </w:t>
      </w:r>
      <w:r>
        <w:rPr>
          <w:rFonts w:cs="Times New Roman"/>
        </w:rPr>
        <w:t>must be displayed as and when you enter an invalid input into the field</w:t>
      </w:r>
      <w:r w:rsidR="00552A0C">
        <w:rPr>
          <w:rFonts w:cs="Times New Roman"/>
        </w:rPr>
        <w:t xml:space="preserve"> and click somewhere on the </w:t>
      </w:r>
      <w:r w:rsidR="00715FE6">
        <w:rPr>
          <w:rFonts w:cs="Times New Roman"/>
        </w:rPr>
        <w:t>web</w:t>
      </w:r>
      <w:r w:rsidR="00552A0C">
        <w:rPr>
          <w:rFonts w:cs="Times New Roman"/>
        </w:rPr>
        <w:t>page</w:t>
      </w:r>
      <w:r>
        <w:rPr>
          <w:rFonts w:cs="Times New Roman"/>
        </w:rPr>
        <w:t>, irrespective of the submit button click.</w:t>
      </w:r>
    </w:p>
    <w:p w14:paraId="661D9A59" w14:textId="77777777" w:rsidR="00BB7C57" w:rsidRDefault="00BB7C57" w:rsidP="009F7B3B">
      <w:pPr>
        <w:textAlignment w:val="baseline"/>
        <w:rPr>
          <w:color w:val="00000A"/>
        </w:rPr>
      </w:pPr>
    </w:p>
    <w:p w14:paraId="59562071" w14:textId="21266745" w:rsidR="009F7B3B" w:rsidRDefault="0081271A" w:rsidP="009F7B3B">
      <w:pPr>
        <w:textAlignment w:val="baseline"/>
        <w:rPr>
          <w:color w:val="00000A"/>
        </w:rPr>
      </w:pPr>
      <w:r>
        <w:rPr>
          <w:noProof/>
          <w:color w:val="00000A"/>
          <w:lang w:eastAsia="en-US"/>
        </w:rPr>
        <w:drawing>
          <wp:inline distT="0" distB="0" distL="0" distR="0" wp14:anchorId="30E000B1" wp14:editId="6FA07EE8">
            <wp:extent cx="5270500" cy="732014"/>
            <wp:effectExtent l="0" t="0" r="0" b="508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732014"/>
                    </a:xfrm>
                    <a:prstGeom prst="rect">
                      <a:avLst/>
                    </a:prstGeom>
                    <a:noFill/>
                    <a:ln>
                      <a:noFill/>
                    </a:ln>
                  </pic:spPr>
                </pic:pic>
              </a:graphicData>
            </a:graphic>
          </wp:inline>
        </w:drawing>
      </w:r>
    </w:p>
    <w:p w14:paraId="7B318370" w14:textId="6D7C3BE6" w:rsidR="0081271A" w:rsidRDefault="00E0125F" w:rsidP="0081271A">
      <w:pPr>
        <w:jc w:val="center"/>
        <w:textAlignment w:val="baseline"/>
        <w:rPr>
          <w:rFonts w:cs="Times New Roman"/>
          <w:b/>
        </w:rPr>
      </w:pPr>
      <w:r>
        <w:rPr>
          <w:b/>
          <w:color w:val="00000A"/>
        </w:rPr>
        <w:t>Figure 7</w:t>
      </w:r>
      <w:r w:rsidR="0081271A" w:rsidRPr="0081271A">
        <w:rPr>
          <w:b/>
          <w:color w:val="00000A"/>
        </w:rPr>
        <w:t xml:space="preserve">: </w:t>
      </w:r>
      <w:r w:rsidR="0081271A" w:rsidRPr="0081271A">
        <w:rPr>
          <w:rFonts w:cs="Times New Roman"/>
          <w:b/>
        </w:rPr>
        <w:t>Maximum price cannot be less than minimum price</w:t>
      </w:r>
    </w:p>
    <w:p w14:paraId="5C94D02B" w14:textId="77777777" w:rsidR="0081271A" w:rsidRDefault="0081271A" w:rsidP="0081271A">
      <w:pPr>
        <w:jc w:val="center"/>
        <w:textAlignment w:val="baseline"/>
        <w:rPr>
          <w:rFonts w:cs="Times New Roman"/>
          <w:b/>
        </w:rPr>
      </w:pPr>
    </w:p>
    <w:p w14:paraId="5402DA1C" w14:textId="77777777" w:rsidR="0081271A" w:rsidRPr="0081271A" w:rsidRDefault="0081271A" w:rsidP="0081271A">
      <w:pPr>
        <w:jc w:val="center"/>
        <w:textAlignment w:val="baseline"/>
        <w:rPr>
          <w:b/>
          <w:color w:val="00000A"/>
        </w:rPr>
      </w:pPr>
    </w:p>
    <w:p w14:paraId="603CF825" w14:textId="7B236412" w:rsidR="00051D45" w:rsidRDefault="009E7755" w:rsidP="00163996">
      <w:pPr>
        <w:textAlignment w:val="baseline"/>
        <w:rPr>
          <w:color w:val="333333"/>
        </w:rPr>
      </w:pPr>
      <w:r w:rsidRPr="000A295C">
        <w:rPr>
          <w:rFonts w:cs="Times New Roman"/>
          <w:b/>
        </w:rPr>
        <w:t>Validation S</w:t>
      </w:r>
      <w:r>
        <w:rPr>
          <w:rFonts w:cs="Times New Roman"/>
          <w:b/>
        </w:rPr>
        <w:t>et 3</w:t>
      </w:r>
      <w:r w:rsidRPr="00051D45">
        <w:rPr>
          <w:rFonts w:cs="Times New Roman"/>
          <w:b/>
        </w:rPr>
        <w:t xml:space="preserve">: </w:t>
      </w:r>
      <w:r w:rsidR="000A295C" w:rsidRPr="000A295C">
        <w:rPr>
          <w:rFonts w:cs="Times New Roman"/>
          <w:b/>
        </w:rPr>
        <w:t>Max handling time restrictions</w:t>
      </w:r>
    </w:p>
    <w:p w14:paraId="21BA5ABF" w14:textId="77777777" w:rsidR="00C662F2" w:rsidRDefault="00C662F2" w:rsidP="00163996">
      <w:pPr>
        <w:textAlignment w:val="baseline"/>
        <w:rPr>
          <w:rFonts w:cs="Times New Roman"/>
        </w:rPr>
      </w:pPr>
    </w:p>
    <w:p w14:paraId="1E088F1E" w14:textId="518393C9" w:rsidR="00051D45" w:rsidRDefault="00F2520C" w:rsidP="00163996">
      <w:pPr>
        <w:textAlignment w:val="baseline"/>
        <w:rPr>
          <w:rFonts w:cs="Times New Roman"/>
        </w:rPr>
      </w:pPr>
      <w:r>
        <w:rPr>
          <w:color w:val="333333"/>
        </w:rPr>
        <w:t>3.1. The “</w:t>
      </w:r>
      <w:r w:rsidRPr="00F2520C">
        <w:t>Max handling time</w:t>
      </w:r>
      <w:r>
        <w:t xml:space="preserve">(days)” input </w:t>
      </w:r>
      <w:r>
        <w:rPr>
          <w:color w:val="00000A"/>
        </w:rPr>
        <w:t xml:space="preserve">in the line after </w:t>
      </w:r>
      <w:r>
        <w:t>the “Shipping</w:t>
      </w:r>
      <w:r w:rsidR="00163197">
        <w:t>:</w:t>
      </w:r>
      <w:r>
        <w:t>”</w:t>
      </w:r>
      <w:r w:rsidR="00163197">
        <w:t xml:space="preserve"> label </w:t>
      </w:r>
      <w:r w:rsidR="00810B78">
        <w:rPr>
          <w:color w:val="00000A"/>
        </w:rPr>
        <w:t xml:space="preserve">must always contain a valid </w:t>
      </w:r>
      <w:r w:rsidR="00A6109E">
        <w:rPr>
          <w:color w:val="00000A"/>
        </w:rPr>
        <w:t>integer</w:t>
      </w:r>
      <w:r w:rsidR="00810B78">
        <w:rPr>
          <w:color w:val="00000A"/>
        </w:rPr>
        <w:t xml:space="preserve"> if specified.</w:t>
      </w:r>
      <w:r w:rsidR="006F3C97">
        <w:rPr>
          <w:color w:val="00000A"/>
        </w:rPr>
        <w:t xml:space="preserve"> So whenever you specify anything apart from a</w:t>
      </w:r>
      <w:r w:rsidR="00834B5E">
        <w:rPr>
          <w:color w:val="00000A"/>
        </w:rPr>
        <w:t>n integer</w:t>
      </w:r>
      <w:r w:rsidR="006F3C97">
        <w:rPr>
          <w:color w:val="00000A"/>
        </w:rPr>
        <w:t xml:space="preserve">, the message </w:t>
      </w:r>
      <w:r w:rsidR="006F3C97" w:rsidRPr="00E40A07">
        <w:rPr>
          <w:rFonts w:cs="Times New Roman"/>
        </w:rPr>
        <w:t>"</w:t>
      </w:r>
      <w:r w:rsidR="00B41260" w:rsidRPr="00E40A07">
        <w:rPr>
          <w:rFonts w:cs="Times New Roman"/>
        </w:rPr>
        <w:t>Max handli</w:t>
      </w:r>
      <w:r w:rsidR="00180308">
        <w:rPr>
          <w:rFonts w:cs="Times New Roman"/>
        </w:rPr>
        <w:t>ng time should be a valid digit</w:t>
      </w:r>
      <w:r w:rsidR="006F3C97" w:rsidRPr="00E40A07">
        <w:rPr>
          <w:rFonts w:cs="Times New Roman"/>
        </w:rPr>
        <w:t>"</w:t>
      </w:r>
      <w:r w:rsidR="006F3C97">
        <w:rPr>
          <w:rFonts w:cs="Times New Roman"/>
        </w:rPr>
        <w:t xml:space="preserve"> should be displayed</w:t>
      </w:r>
      <w:r w:rsidR="00931F66" w:rsidRPr="00931F66">
        <w:rPr>
          <w:rFonts w:cs="Times New Roman"/>
        </w:rPr>
        <w:t xml:space="preserve"> </w:t>
      </w:r>
      <w:r w:rsidR="00E0125F">
        <w:rPr>
          <w:rFonts w:cs="Times New Roman"/>
        </w:rPr>
        <w:t>as in Figure 8</w:t>
      </w:r>
      <w:r w:rsidR="006F3C97">
        <w:rPr>
          <w:rFonts w:cs="Times New Roman"/>
        </w:rPr>
        <w:t>. Please note that the validation error message must be displayed as and when you enter an invalid input into the field</w:t>
      </w:r>
      <w:r w:rsidR="006F3C97" w:rsidRPr="00B845AA">
        <w:rPr>
          <w:rFonts w:cs="Times New Roman"/>
        </w:rPr>
        <w:t xml:space="preserve"> </w:t>
      </w:r>
      <w:r w:rsidR="006F3C97">
        <w:rPr>
          <w:rFonts w:cs="Times New Roman"/>
        </w:rPr>
        <w:t>and click somewhere on the webpage, irrespective of the submit button click.</w:t>
      </w:r>
    </w:p>
    <w:p w14:paraId="00AE8086" w14:textId="77777777" w:rsidR="000B07FC" w:rsidRDefault="000B07FC" w:rsidP="00163996">
      <w:pPr>
        <w:textAlignment w:val="baseline"/>
        <w:rPr>
          <w:rFonts w:cs="Times New Roman"/>
        </w:rPr>
      </w:pPr>
    </w:p>
    <w:p w14:paraId="78DB4AAA" w14:textId="0739E237" w:rsidR="00180308" w:rsidRDefault="00180308" w:rsidP="00163996">
      <w:pPr>
        <w:textAlignment w:val="baseline"/>
        <w:rPr>
          <w:rFonts w:cs="Times New Roman"/>
        </w:rPr>
      </w:pPr>
      <w:r>
        <w:rPr>
          <w:rFonts w:cs="Times New Roman"/>
          <w:noProof/>
          <w:lang w:eastAsia="en-US"/>
        </w:rPr>
        <w:lastRenderedPageBreak/>
        <w:drawing>
          <wp:inline distT="0" distB="0" distL="0" distR="0" wp14:anchorId="5F5D451B" wp14:editId="5BC58F2C">
            <wp:extent cx="5270500" cy="752982"/>
            <wp:effectExtent l="0" t="0" r="0" b="952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752982"/>
                    </a:xfrm>
                    <a:prstGeom prst="rect">
                      <a:avLst/>
                    </a:prstGeom>
                    <a:noFill/>
                    <a:ln>
                      <a:noFill/>
                    </a:ln>
                  </pic:spPr>
                </pic:pic>
              </a:graphicData>
            </a:graphic>
          </wp:inline>
        </w:drawing>
      </w:r>
    </w:p>
    <w:p w14:paraId="45125FBA" w14:textId="2B2D2F92" w:rsidR="00180308" w:rsidRDefault="00E0125F" w:rsidP="00180308">
      <w:pPr>
        <w:jc w:val="center"/>
        <w:textAlignment w:val="baseline"/>
        <w:rPr>
          <w:rFonts w:cs="Times New Roman"/>
          <w:b/>
        </w:rPr>
      </w:pPr>
      <w:r>
        <w:rPr>
          <w:rFonts w:cs="Times New Roman"/>
          <w:b/>
        </w:rPr>
        <w:t>Figure 8</w:t>
      </w:r>
      <w:r w:rsidR="00180308" w:rsidRPr="00180308">
        <w:rPr>
          <w:rFonts w:cs="Times New Roman"/>
          <w:b/>
        </w:rPr>
        <w:t>: Max handling time should be a valid digit</w:t>
      </w:r>
    </w:p>
    <w:p w14:paraId="3C08D7AB" w14:textId="77777777" w:rsidR="00180308" w:rsidRPr="00180308" w:rsidRDefault="00180308" w:rsidP="00180308">
      <w:pPr>
        <w:jc w:val="center"/>
        <w:textAlignment w:val="baseline"/>
        <w:rPr>
          <w:rFonts w:cs="Times New Roman"/>
          <w:b/>
        </w:rPr>
      </w:pPr>
    </w:p>
    <w:p w14:paraId="05445EFC" w14:textId="6E78C63B" w:rsidR="00282648" w:rsidRDefault="00016A3F" w:rsidP="00282648">
      <w:pPr>
        <w:textAlignment w:val="baseline"/>
        <w:rPr>
          <w:rFonts w:cs="Times New Roman"/>
        </w:rPr>
      </w:pPr>
      <w:r>
        <w:rPr>
          <w:rFonts w:cs="Times New Roman"/>
        </w:rPr>
        <w:t>3.2</w:t>
      </w:r>
      <w:r w:rsidR="00282648">
        <w:rPr>
          <w:rFonts w:cs="Times New Roman"/>
        </w:rPr>
        <w:t xml:space="preserve">. </w:t>
      </w:r>
      <w:r w:rsidR="00282648">
        <w:rPr>
          <w:color w:val="333333"/>
        </w:rPr>
        <w:t>The “</w:t>
      </w:r>
      <w:r w:rsidR="00282648" w:rsidRPr="00F2520C">
        <w:t>Max handling time</w:t>
      </w:r>
      <w:r w:rsidR="00282648">
        <w:t xml:space="preserve">(days)” input </w:t>
      </w:r>
      <w:r w:rsidR="00282648">
        <w:rPr>
          <w:color w:val="00000A"/>
        </w:rPr>
        <w:t xml:space="preserve">in the line after </w:t>
      </w:r>
      <w:r w:rsidR="00282648">
        <w:t xml:space="preserve">the “Shipping:” label </w:t>
      </w:r>
      <w:r w:rsidR="00D23537">
        <w:rPr>
          <w:color w:val="00000A"/>
        </w:rPr>
        <w:t>must always contain</w:t>
      </w:r>
      <w:r w:rsidR="00282648">
        <w:rPr>
          <w:color w:val="00000A"/>
        </w:rPr>
        <w:t xml:space="preserve"> a</w:t>
      </w:r>
      <w:r w:rsidR="00D437D5">
        <w:rPr>
          <w:color w:val="00000A"/>
        </w:rPr>
        <w:t>n integer</w:t>
      </w:r>
      <w:r w:rsidR="00282648">
        <w:rPr>
          <w:color w:val="00000A"/>
        </w:rPr>
        <w:t xml:space="preserve"> value </w:t>
      </w:r>
      <w:r w:rsidR="0036592C" w:rsidRPr="00E40A07">
        <w:rPr>
          <w:rFonts w:cs="Times New Roman"/>
        </w:rPr>
        <w:t>greater than or equal to 1</w:t>
      </w:r>
      <w:r w:rsidR="005655D6">
        <w:rPr>
          <w:rFonts w:cs="Times New Roman"/>
        </w:rPr>
        <w:t xml:space="preserve"> </w:t>
      </w:r>
      <w:r w:rsidR="00282648">
        <w:rPr>
          <w:color w:val="00000A"/>
        </w:rPr>
        <w:t xml:space="preserve">if specified. So whenever you specify a </w:t>
      </w:r>
      <w:r w:rsidR="0013145E">
        <w:rPr>
          <w:color w:val="00000A"/>
        </w:rPr>
        <w:t>integer value</w:t>
      </w:r>
      <w:r w:rsidR="00282648">
        <w:rPr>
          <w:color w:val="00000A"/>
        </w:rPr>
        <w:t xml:space="preserve"> less than </w:t>
      </w:r>
      <w:r w:rsidR="0093774C">
        <w:rPr>
          <w:color w:val="00000A"/>
        </w:rPr>
        <w:t>1</w:t>
      </w:r>
      <w:r w:rsidR="00282648">
        <w:rPr>
          <w:color w:val="00000A"/>
        </w:rPr>
        <w:t xml:space="preserve">, the message </w:t>
      </w:r>
      <w:r w:rsidR="00BF396B">
        <w:rPr>
          <w:color w:val="00000A"/>
        </w:rPr>
        <w:t>“</w:t>
      </w:r>
      <w:r w:rsidR="00BF396B" w:rsidRPr="00E40A07">
        <w:rPr>
          <w:rFonts w:cs="Times New Roman"/>
        </w:rPr>
        <w:t xml:space="preserve">Max handling </w:t>
      </w:r>
      <w:r w:rsidR="00CC0267">
        <w:rPr>
          <w:rFonts w:cs="Times New Roman"/>
        </w:rPr>
        <w:t>time</w:t>
      </w:r>
      <w:r w:rsidR="00BF396B" w:rsidRPr="00E40A07">
        <w:rPr>
          <w:rFonts w:cs="Times New Roman"/>
        </w:rPr>
        <w:t xml:space="preserve"> should be greater than or equal to 1</w:t>
      </w:r>
      <w:r w:rsidR="00282648" w:rsidRPr="00E40A07">
        <w:rPr>
          <w:rFonts w:cs="Times New Roman"/>
        </w:rPr>
        <w:t>"</w:t>
      </w:r>
      <w:r w:rsidR="00282648">
        <w:rPr>
          <w:rFonts w:cs="Times New Roman"/>
        </w:rPr>
        <w:t xml:space="preserve"> should be displayed</w:t>
      </w:r>
      <w:r w:rsidR="00E0125F">
        <w:rPr>
          <w:rFonts w:cs="Times New Roman"/>
        </w:rPr>
        <w:t xml:space="preserve"> as in figure 9</w:t>
      </w:r>
      <w:r w:rsidR="00282648">
        <w:rPr>
          <w:rFonts w:cs="Times New Roman"/>
        </w:rPr>
        <w:t>. Please note that the validation error message must be displayed as and when you enter an invalid input into the field and click somewhere on the webpage, irrespective of the submit button click.</w:t>
      </w:r>
    </w:p>
    <w:p w14:paraId="16DB36E0" w14:textId="77777777" w:rsidR="00821A7A" w:rsidRDefault="00821A7A" w:rsidP="00282648">
      <w:pPr>
        <w:textAlignment w:val="baseline"/>
        <w:rPr>
          <w:color w:val="00000A"/>
        </w:rPr>
      </w:pPr>
    </w:p>
    <w:p w14:paraId="239808F3" w14:textId="6C8FFD84" w:rsidR="00356CC6" w:rsidRDefault="00821A7A" w:rsidP="00163996">
      <w:pPr>
        <w:textAlignment w:val="baseline"/>
      </w:pPr>
      <w:r>
        <w:rPr>
          <w:noProof/>
          <w:lang w:eastAsia="en-US"/>
        </w:rPr>
        <w:drawing>
          <wp:inline distT="0" distB="0" distL="0" distR="0" wp14:anchorId="6B954541" wp14:editId="47E0D1BE">
            <wp:extent cx="5270500" cy="743092"/>
            <wp:effectExtent l="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743092"/>
                    </a:xfrm>
                    <a:prstGeom prst="rect">
                      <a:avLst/>
                    </a:prstGeom>
                    <a:noFill/>
                    <a:ln>
                      <a:noFill/>
                    </a:ln>
                  </pic:spPr>
                </pic:pic>
              </a:graphicData>
            </a:graphic>
          </wp:inline>
        </w:drawing>
      </w:r>
    </w:p>
    <w:p w14:paraId="72D4E279" w14:textId="4F8A20C6" w:rsidR="00821A7A" w:rsidRPr="00821A7A" w:rsidRDefault="00E0125F" w:rsidP="00821A7A">
      <w:pPr>
        <w:jc w:val="center"/>
        <w:textAlignment w:val="baseline"/>
        <w:rPr>
          <w:b/>
        </w:rPr>
      </w:pPr>
      <w:r>
        <w:rPr>
          <w:b/>
        </w:rPr>
        <w:t>Figure 9</w:t>
      </w:r>
      <w:r w:rsidR="00821A7A" w:rsidRPr="00821A7A">
        <w:rPr>
          <w:b/>
        </w:rPr>
        <w:t xml:space="preserve">: </w:t>
      </w:r>
      <w:r w:rsidR="00821A7A" w:rsidRPr="00821A7A">
        <w:rPr>
          <w:rFonts w:cs="Times New Roman"/>
          <w:b/>
        </w:rPr>
        <w:t>Max handling time should be greater than or equal to 1</w:t>
      </w:r>
    </w:p>
    <w:p w14:paraId="3A4697CF" w14:textId="77777777" w:rsidR="00180308" w:rsidRDefault="00180308" w:rsidP="00163996">
      <w:pPr>
        <w:textAlignment w:val="baseline"/>
      </w:pPr>
    </w:p>
    <w:p w14:paraId="14C97C64" w14:textId="77777777" w:rsidR="00821A7A" w:rsidRDefault="00821A7A" w:rsidP="00163996">
      <w:pPr>
        <w:textAlignment w:val="baseline"/>
      </w:pPr>
    </w:p>
    <w:p w14:paraId="198B860A" w14:textId="47EA35C8" w:rsidR="00652E2C" w:rsidRDefault="00C92679" w:rsidP="004A182C">
      <w:pPr>
        <w:textAlignment w:val="baseline"/>
      </w:pPr>
      <w:r>
        <w:t>Please note that t</w:t>
      </w:r>
      <w:r w:rsidR="00724C59">
        <w:t xml:space="preserve">hese are </w:t>
      </w:r>
      <w:r w:rsidR="003B58A3">
        <w:t xml:space="preserve">the </w:t>
      </w:r>
      <w:r w:rsidR="00724C59" w:rsidRPr="00724C59">
        <w:rPr>
          <w:b/>
        </w:rPr>
        <w:t>ALL</w:t>
      </w:r>
      <w:r w:rsidR="00356CC6">
        <w:t xml:space="preserve"> </w:t>
      </w:r>
      <w:r w:rsidR="00094F1C" w:rsidRPr="003B58A3">
        <w:rPr>
          <w:b/>
        </w:rPr>
        <w:t>AND</w:t>
      </w:r>
      <w:r w:rsidR="00094F1C">
        <w:t xml:space="preserve"> </w:t>
      </w:r>
      <w:r w:rsidR="00094F1C" w:rsidRPr="003B58A3">
        <w:rPr>
          <w:b/>
        </w:rPr>
        <w:t xml:space="preserve">ONLY </w:t>
      </w:r>
      <w:r w:rsidR="00356CC6">
        <w:t xml:space="preserve">validations required on the </w:t>
      </w:r>
      <w:r w:rsidR="00577204">
        <w:t>search</w:t>
      </w:r>
      <w:r w:rsidR="00356CC6">
        <w:t xml:space="preserve"> form for which your homework would be evaluated.</w:t>
      </w:r>
    </w:p>
    <w:p w14:paraId="37A30968" w14:textId="77777777" w:rsidR="00237BEA" w:rsidRPr="005F5EEC" w:rsidRDefault="00237BEA" w:rsidP="00237BEA"/>
    <w:p w14:paraId="04ACB60C" w14:textId="77777777" w:rsidR="00237BEA" w:rsidRDefault="00237BEA" w:rsidP="00237BEA">
      <w:pPr>
        <w:rPr>
          <w:b/>
          <w:sz w:val="28"/>
        </w:rPr>
      </w:pPr>
    </w:p>
    <w:p w14:paraId="70D0A6F9" w14:textId="77777777" w:rsidR="00237BEA" w:rsidRPr="00D53EC2" w:rsidRDefault="00237BEA" w:rsidP="00237BEA">
      <w:pPr>
        <w:pStyle w:val="Title"/>
        <w:numPr>
          <w:ilvl w:val="0"/>
          <w:numId w:val="25"/>
        </w:numPr>
        <w:ind w:left="540"/>
        <w:rPr>
          <w:rFonts w:asciiTheme="minorHAnsi" w:hAnsiTheme="minorHAnsi"/>
        </w:rPr>
      </w:pPr>
      <w:r w:rsidRPr="00D53EC2">
        <w:rPr>
          <w:rFonts w:asciiTheme="minorHAnsi" w:hAnsiTheme="minorHAnsi"/>
        </w:rPr>
        <w:t>eBay API</w:t>
      </w:r>
      <w:r>
        <w:rPr>
          <w:rFonts w:asciiTheme="minorHAnsi" w:hAnsiTheme="minorHAnsi"/>
        </w:rPr>
        <w:t xml:space="preserve"> Usage</w:t>
      </w:r>
    </w:p>
    <w:p w14:paraId="0FA29CA4" w14:textId="77777777" w:rsidR="00237BEA" w:rsidRDefault="00237BEA" w:rsidP="00237BEA"/>
    <w:p w14:paraId="6C5FEE8E" w14:textId="77777777" w:rsidR="00237BEA" w:rsidRDefault="00237BEA" w:rsidP="00237BEA">
      <w:r>
        <w:t>The same</w:t>
      </w:r>
      <w:r w:rsidRPr="00A05DCD">
        <w:t xml:space="preserve"> eBay App ID</w:t>
      </w:r>
      <w:r>
        <w:t xml:space="preserve"> created for homework 6 can be used for homework 8 too. Also, the procedure of constructing URL for eBay </w:t>
      </w:r>
      <w:r>
        <w:rPr>
          <w:b/>
          <w:i/>
        </w:rPr>
        <w:t>“findItemsAdvanced”</w:t>
      </w:r>
      <w:r>
        <w:t xml:space="preserve"> API Calls remains the same. </w:t>
      </w:r>
    </w:p>
    <w:p w14:paraId="374FB985" w14:textId="77777777" w:rsidR="00237BEA" w:rsidRDefault="00237BEA" w:rsidP="00237BEA"/>
    <w:p w14:paraId="088CE794" w14:textId="0495F4D0" w:rsidR="00237BEA" w:rsidRPr="004C23A0" w:rsidRDefault="00573CAA" w:rsidP="00237BEA">
      <w:pPr>
        <w:rPr>
          <w:rFonts w:eastAsiaTheme="majorEastAsia" w:cstheme="majorBidi"/>
          <w:b/>
          <w:bCs/>
          <w:color w:val="345A8A" w:themeColor="accent1" w:themeShade="B5"/>
          <w:sz w:val="32"/>
          <w:szCs w:val="32"/>
        </w:rPr>
      </w:pPr>
      <w:r>
        <w:rPr>
          <w:rFonts w:eastAsiaTheme="majorEastAsia" w:cstheme="majorBidi"/>
          <w:b/>
          <w:bCs/>
          <w:color w:val="345A8A" w:themeColor="accent1" w:themeShade="B5"/>
          <w:sz w:val="32"/>
          <w:szCs w:val="32"/>
        </w:rPr>
        <w:t>5</w:t>
      </w:r>
      <w:r w:rsidR="00237BEA" w:rsidRPr="004C23A0">
        <w:rPr>
          <w:rFonts w:eastAsiaTheme="majorEastAsia" w:cstheme="majorBidi"/>
          <w:b/>
          <w:bCs/>
          <w:color w:val="345A8A" w:themeColor="accent1" w:themeShade="B5"/>
          <w:sz w:val="32"/>
          <w:szCs w:val="32"/>
        </w:rPr>
        <w:t xml:space="preserve">.1. List of Parameters </w:t>
      </w:r>
      <w:r w:rsidR="00237BEA">
        <w:rPr>
          <w:rFonts w:eastAsiaTheme="majorEastAsia" w:cstheme="majorBidi"/>
          <w:b/>
          <w:bCs/>
          <w:color w:val="345A8A" w:themeColor="accent1" w:themeShade="B5"/>
          <w:sz w:val="32"/>
          <w:szCs w:val="32"/>
        </w:rPr>
        <w:t>for API call</w:t>
      </w:r>
    </w:p>
    <w:p w14:paraId="209CDE74" w14:textId="77777777" w:rsidR="00237BEA" w:rsidRDefault="00237BEA" w:rsidP="00237BEA"/>
    <w:p w14:paraId="3D0EB8C5" w14:textId="77777777" w:rsidR="00237BEA" w:rsidRDefault="00237BEA" w:rsidP="00237BEA">
      <w:r>
        <w:t xml:space="preserve">The mappings of the search form fields to the URL parameters and the additional parameters remain the same as listed in Section 3.2 of homework 6. </w:t>
      </w:r>
    </w:p>
    <w:p w14:paraId="78D332FB" w14:textId="77777777" w:rsidR="00237BEA" w:rsidRDefault="00237BEA" w:rsidP="00237BEA"/>
    <w:p w14:paraId="17F06E0F" w14:textId="7BEAD41A" w:rsidR="00237BEA" w:rsidRDefault="00237BEA" w:rsidP="00237BEA">
      <w:r>
        <w:t>Additional Parameters to be used here are described below.</w:t>
      </w:r>
    </w:p>
    <w:p w14:paraId="7DBAF489" w14:textId="746481C6" w:rsidR="00237BEA" w:rsidRDefault="00F34EB1" w:rsidP="00B326C6">
      <w:pPr>
        <w:pStyle w:val="ListParagraph"/>
        <w:numPr>
          <w:ilvl w:val="0"/>
          <w:numId w:val="40"/>
        </w:numPr>
      </w:pPr>
      <w:r>
        <w:t>outputSelector[i</w:t>
      </w:r>
      <w:r w:rsidR="00237BEA" w:rsidRPr="00D82958">
        <w:t>]=SellerInfo</w:t>
      </w:r>
    </w:p>
    <w:p w14:paraId="6802F810" w14:textId="36F89905" w:rsidR="00907BFD" w:rsidRDefault="00907BFD" w:rsidP="00907BFD">
      <w:pPr>
        <w:pStyle w:val="ListParagraph"/>
      </w:pPr>
      <w:r w:rsidRPr="00907BFD">
        <w:t>Include</w:t>
      </w:r>
      <w:r>
        <w:t>s</w:t>
      </w:r>
      <w:r w:rsidRPr="00907BFD">
        <w:t xml:space="preserve"> information about the seller in the response</w:t>
      </w:r>
    </w:p>
    <w:p w14:paraId="084429BA" w14:textId="20751AD0" w:rsidR="00237BEA" w:rsidRDefault="00F34EB1" w:rsidP="00B326C6">
      <w:pPr>
        <w:pStyle w:val="ListParagraph"/>
        <w:numPr>
          <w:ilvl w:val="0"/>
          <w:numId w:val="40"/>
        </w:numPr>
      </w:pPr>
      <w:r>
        <w:t>outputSelector[i</w:t>
      </w:r>
      <w:r w:rsidR="00237BEA" w:rsidRPr="00D82958">
        <w:t>]=PictureURLSuperSize</w:t>
      </w:r>
    </w:p>
    <w:p w14:paraId="571B5B75" w14:textId="2876B673" w:rsidR="00907BFD" w:rsidRDefault="003B1A49" w:rsidP="00907BFD">
      <w:pPr>
        <w:pStyle w:val="ListParagraph"/>
      </w:pPr>
      <w:r w:rsidRPr="003B1A49">
        <w:t xml:space="preserve">Include item's picture </w:t>
      </w:r>
      <w:r w:rsidR="00155490">
        <w:t>URL</w:t>
      </w:r>
      <w:r w:rsidRPr="003B1A49">
        <w:t xml:space="preserve"> with size 800x800</w:t>
      </w:r>
    </w:p>
    <w:p w14:paraId="3A018516" w14:textId="55FBFE9E" w:rsidR="00237BEA" w:rsidRDefault="00F34EB1" w:rsidP="00B326C6">
      <w:pPr>
        <w:pStyle w:val="ListParagraph"/>
        <w:numPr>
          <w:ilvl w:val="0"/>
          <w:numId w:val="40"/>
        </w:numPr>
      </w:pPr>
      <w:r>
        <w:t>outputSelector[i</w:t>
      </w:r>
      <w:r w:rsidR="00237BEA" w:rsidRPr="00D82958">
        <w:t>]=StoreInfo</w:t>
      </w:r>
    </w:p>
    <w:p w14:paraId="49CCD8EA" w14:textId="33797F74" w:rsidR="00907BFD" w:rsidRDefault="00907BFD" w:rsidP="00907BFD">
      <w:pPr>
        <w:pStyle w:val="ListParagraph"/>
      </w:pPr>
      <w:r w:rsidRPr="00907BFD">
        <w:t>Include</w:t>
      </w:r>
      <w:r>
        <w:t>s</w:t>
      </w:r>
      <w:r w:rsidRPr="00907BFD">
        <w:t xml:space="preserve"> information about the seller's eBay store in the response</w:t>
      </w:r>
    </w:p>
    <w:p w14:paraId="675B5F87" w14:textId="10B80834" w:rsidR="00237BEA" w:rsidRDefault="00237BEA" w:rsidP="00B326C6">
      <w:pPr>
        <w:pStyle w:val="ListParagraph"/>
        <w:numPr>
          <w:ilvl w:val="0"/>
          <w:numId w:val="40"/>
        </w:numPr>
      </w:pPr>
      <w:r w:rsidRPr="00D82958">
        <w:t>pagin</w:t>
      </w:r>
      <w:r w:rsidR="00F34EB1">
        <w:t>ationInput.pageNumber=&lt;page number&gt;</w:t>
      </w:r>
    </w:p>
    <w:p w14:paraId="376CA346" w14:textId="250C5180" w:rsidR="00237BEA" w:rsidRDefault="00452663" w:rsidP="00452663">
      <w:pPr>
        <w:ind w:left="720"/>
      </w:pPr>
      <w:r w:rsidRPr="00452663">
        <w:t>Specifies which subset of data (or "page") to return in the call response.</w:t>
      </w:r>
    </w:p>
    <w:p w14:paraId="50912860" w14:textId="77777777" w:rsidR="00452663" w:rsidRDefault="00452663" w:rsidP="009701CF"/>
    <w:p w14:paraId="5DC0771D" w14:textId="012D6C2F" w:rsidR="00237BEA" w:rsidRPr="00D9075A" w:rsidRDefault="009701CF" w:rsidP="00237BEA">
      <w:r>
        <w:t xml:space="preserve">Please note that outputSelector[] must use different indexes </w:t>
      </w:r>
      <w:r w:rsidR="004E609E">
        <w:t>i</w:t>
      </w:r>
      <w:r w:rsidR="003D3791">
        <w:t xml:space="preserve"> = 1,2,3,4 etc.</w:t>
      </w:r>
      <w:r>
        <w:t xml:space="preserve"> for different options.</w:t>
      </w:r>
      <w:r w:rsidR="000A1F71">
        <w:t xml:space="preserve"> </w:t>
      </w:r>
      <w:r w:rsidR="00237BEA">
        <w:t>For more information about filters, you can read</w:t>
      </w:r>
      <w:r w:rsidR="00237BEA">
        <w:rPr>
          <w:b/>
        </w:rPr>
        <w:t xml:space="preserve"> </w:t>
      </w:r>
      <w:r w:rsidR="00237BEA">
        <w:t>this page:</w:t>
      </w:r>
    </w:p>
    <w:p w14:paraId="3BA686B3" w14:textId="77777777" w:rsidR="00237BEA" w:rsidRDefault="00237BEA" w:rsidP="00237BEA">
      <w:pPr>
        <w:rPr>
          <w:b/>
        </w:rPr>
      </w:pPr>
    </w:p>
    <w:p w14:paraId="1DD81C4C" w14:textId="1DE45AC6" w:rsidR="00237BEA" w:rsidRDefault="0095243F" w:rsidP="00237BEA">
      <w:hyperlink r:id="rId34" w:history="1">
        <w:r w:rsidR="00ED2721" w:rsidRPr="001E06C5">
          <w:rPr>
            <w:rStyle w:val="Hyperlink"/>
          </w:rPr>
          <w:t>http://developer.ebay.com/DevZone/finding/CallRef/findItemsAdvanced.html</w:t>
        </w:r>
      </w:hyperlink>
      <w:r w:rsidR="008337E9">
        <w:t>.</w:t>
      </w:r>
    </w:p>
    <w:p w14:paraId="44582DD4" w14:textId="77777777" w:rsidR="00ED2721" w:rsidRDefault="00ED2721" w:rsidP="00237BEA"/>
    <w:p w14:paraId="6FACC9EB" w14:textId="77777777" w:rsidR="00EB178F" w:rsidRDefault="00EB178F" w:rsidP="00237BEA"/>
    <w:p w14:paraId="06C24317" w14:textId="5677B9A2" w:rsidR="00237BEA" w:rsidRPr="00763448" w:rsidRDefault="00573CAA" w:rsidP="00237BEA">
      <w:pPr>
        <w:rPr>
          <w:rFonts w:eastAsiaTheme="majorEastAsia" w:cstheme="majorBidi"/>
          <w:b/>
          <w:bCs/>
          <w:color w:val="345A8A" w:themeColor="accent1" w:themeShade="B5"/>
          <w:sz w:val="32"/>
          <w:szCs w:val="32"/>
        </w:rPr>
      </w:pPr>
      <w:r>
        <w:rPr>
          <w:rFonts w:eastAsiaTheme="majorEastAsia" w:cstheme="majorBidi"/>
          <w:b/>
          <w:bCs/>
          <w:color w:val="345A8A" w:themeColor="accent1" w:themeShade="B5"/>
          <w:sz w:val="32"/>
          <w:szCs w:val="32"/>
        </w:rPr>
        <w:t>5</w:t>
      </w:r>
      <w:r w:rsidR="00237BEA" w:rsidRPr="00763448">
        <w:rPr>
          <w:rFonts w:eastAsiaTheme="majorEastAsia" w:cstheme="majorBidi"/>
          <w:b/>
          <w:bCs/>
          <w:color w:val="345A8A" w:themeColor="accent1" w:themeShade="B5"/>
          <w:sz w:val="32"/>
          <w:szCs w:val="32"/>
        </w:rPr>
        <w:t>.2. Parsing Xml Results</w:t>
      </w:r>
    </w:p>
    <w:p w14:paraId="776C385E" w14:textId="77777777" w:rsidR="00237BEA" w:rsidRDefault="00237BEA" w:rsidP="00237BEA"/>
    <w:p w14:paraId="0DBB7566" w14:textId="70238F14" w:rsidR="00237BEA" w:rsidRDefault="00A17A17" w:rsidP="00237BEA">
      <w:r>
        <w:t>Figure 10</w:t>
      </w:r>
      <w:r w:rsidR="00237BEA">
        <w:t xml:space="preserve"> below is an example of the high level XML response of the findItemsAdvanced API</w:t>
      </w:r>
      <w:r w:rsidR="00A401DA">
        <w:t xml:space="preserve"> when queried with all the parameters set</w:t>
      </w:r>
      <w:r w:rsidR="000819C2">
        <w:t xml:space="preserve"> as described above</w:t>
      </w:r>
      <w:r w:rsidR="00237BEA">
        <w:t>.</w:t>
      </w:r>
    </w:p>
    <w:p w14:paraId="6B937848" w14:textId="77777777" w:rsidR="00237BEA" w:rsidRDefault="00237BEA" w:rsidP="00237BEA"/>
    <w:tbl>
      <w:tblPr>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237BEA" w14:paraId="5986904F" w14:textId="77777777" w:rsidTr="00237BEA">
        <w:tc>
          <w:tcPr>
            <w:tcW w:w="9720" w:type="dxa"/>
            <w:tcMar>
              <w:top w:w="100" w:type="dxa"/>
              <w:left w:w="100" w:type="dxa"/>
              <w:bottom w:w="100" w:type="dxa"/>
              <w:right w:w="100" w:type="dxa"/>
            </w:tcMar>
          </w:tcPr>
          <w:p w14:paraId="137A6522" w14:textId="77777777" w:rsidR="00237BEA" w:rsidRDefault="00237BEA" w:rsidP="00237BEA">
            <w:pPr>
              <w:widowControl w:val="0"/>
              <w:jc w:val="center"/>
            </w:pPr>
            <w:r>
              <w:rPr>
                <w:noProof/>
                <w:lang w:eastAsia="en-US"/>
              </w:rPr>
              <w:drawing>
                <wp:inline distT="114300" distB="114300" distL="114300" distR="114300" wp14:anchorId="7498672D" wp14:editId="15BB1AB8">
                  <wp:extent cx="4438650" cy="3136537"/>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4438650" cy="3136537"/>
                          </a:xfrm>
                          <a:prstGeom prst="rect">
                            <a:avLst/>
                          </a:prstGeom>
                          <a:ln/>
                        </pic:spPr>
                      </pic:pic>
                    </a:graphicData>
                  </a:graphic>
                </wp:inline>
              </w:drawing>
            </w:r>
          </w:p>
        </w:tc>
      </w:tr>
    </w:tbl>
    <w:p w14:paraId="1A5B0111" w14:textId="4A63F8A7" w:rsidR="00237BEA" w:rsidRDefault="00A17A17" w:rsidP="00237BEA">
      <w:pPr>
        <w:jc w:val="center"/>
      </w:pPr>
      <w:r>
        <w:rPr>
          <w:b/>
        </w:rPr>
        <w:t>Figure 10</w:t>
      </w:r>
      <w:r w:rsidR="00237BEA">
        <w:rPr>
          <w:b/>
        </w:rPr>
        <w:t>: High-level successful response xml</w:t>
      </w:r>
    </w:p>
    <w:p w14:paraId="30449EE7" w14:textId="77777777" w:rsidR="00237BEA" w:rsidRDefault="00237BEA" w:rsidP="00237BEA"/>
    <w:p w14:paraId="5390C076" w14:textId="2BEF8D10" w:rsidR="00237BEA" w:rsidRDefault="003C479B" w:rsidP="00237BEA">
      <w:r>
        <w:t>In Figure 10</w:t>
      </w:r>
      <w:r w:rsidR="00237BEA">
        <w:t>, the item tags hav</w:t>
      </w:r>
      <w:r w:rsidR="00E3299E">
        <w:t xml:space="preserve">e been minimized. Expanding an </w:t>
      </w:r>
      <w:r w:rsidR="00237BEA">
        <w:t xml:space="preserve">item element </w:t>
      </w:r>
      <w:r w:rsidR="00E3299E">
        <w:t>gives us the following (</w:t>
      </w:r>
      <w:r w:rsidR="0002676F">
        <w:t>Figure 11</w:t>
      </w:r>
      <w:r w:rsidR="00237BEA">
        <w:t>).</w:t>
      </w:r>
      <w:r w:rsidR="005E75CE">
        <w:t xml:space="preserve"> All information specific to an item will be within its &lt;item&gt; element as shown above. The root &lt;item&gt; tag will be actually findItemsAdvancedResponse-&gt;searchResult-&gt;item.</w:t>
      </w:r>
    </w:p>
    <w:p w14:paraId="73343FB6" w14:textId="77777777" w:rsidR="00237BEA" w:rsidRDefault="00237BEA" w:rsidP="00237BEA"/>
    <w:tbl>
      <w:tblPr>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237BEA" w14:paraId="7A98A141" w14:textId="77777777" w:rsidTr="00237BEA">
        <w:tc>
          <w:tcPr>
            <w:tcW w:w="9720" w:type="dxa"/>
            <w:tcMar>
              <w:top w:w="100" w:type="dxa"/>
              <w:left w:w="100" w:type="dxa"/>
              <w:bottom w:w="100" w:type="dxa"/>
              <w:right w:w="100" w:type="dxa"/>
            </w:tcMar>
          </w:tcPr>
          <w:p w14:paraId="3282E516" w14:textId="77777777" w:rsidR="0064010F" w:rsidRDefault="0064010F" w:rsidP="0064010F">
            <w:pPr>
              <w:ind w:left="720"/>
            </w:pPr>
            <w:r>
              <w:rPr>
                <w:noProof/>
                <w:lang w:eastAsia="en-US"/>
              </w:rPr>
              <w:lastRenderedPageBreak/>
              <w:drawing>
                <wp:inline distT="0" distB="0" distL="0" distR="0" wp14:anchorId="629B564E" wp14:editId="7C4ADBF4">
                  <wp:extent cx="5486400" cy="41465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146553"/>
                          </a:xfrm>
                          <a:prstGeom prst="rect">
                            <a:avLst/>
                          </a:prstGeom>
                          <a:noFill/>
                          <a:ln>
                            <a:noFill/>
                          </a:ln>
                        </pic:spPr>
                      </pic:pic>
                    </a:graphicData>
                  </a:graphic>
                </wp:inline>
              </w:drawing>
            </w:r>
            <w:r w:rsidRPr="00F71FD5">
              <w:t xml:space="preserve"> </w:t>
            </w:r>
            <w:r>
              <w:t xml:space="preserve">      </w:t>
            </w:r>
            <w:r>
              <w:rPr>
                <w:noProof/>
                <w:lang w:eastAsia="en-US"/>
              </w:rPr>
              <w:drawing>
                <wp:inline distT="0" distB="0" distL="0" distR="0" wp14:anchorId="5EE515E0" wp14:editId="1585247E">
                  <wp:extent cx="5486400" cy="17791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779194"/>
                          </a:xfrm>
                          <a:prstGeom prst="rect">
                            <a:avLst/>
                          </a:prstGeom>
                          <a:noFill/>
                          <a:ln>
                            <a:noFill/>
                          </a:ln>
                        </pic:spPr>
                      </pic:pic>
                    </a:graphicData>
                  </a:graphic>
                </wp:inline>
              </w:drawing>
            </w:r>
          </w:p>
          <w:p w14:paraId="367D28F2" w14:textId="2DC32583" w:rsidR="00237BEA" w:rsidRDefault="00237BEA" w:rsidP="00237BEA">
            <w:pPr>
              <w:widowControl w:val="0"/>
              <w:jc w:val="center"/>
            </w:pPr>
          </w:p>
        </w:tc>
      </w:tr>
    </w:tbl>
    <w:p w14:paraId="4C6F368B" w14:textId="4FDA10B3" w:rsidR="00237BEA" w:rsidRDefault="0002676F" w:rsidP="00237BEA">
      <w:pPr>
        <w:jc w:val="center"/>
      </w:pPr>
      <w:r>
        <w:rPr>
          <w:b/>
        </w:rPr>
        <w:t>Figure 11</w:t>
      </w:r>
      <w:r w:rsidR="00237BEA">
        <w:rPr>
          <w:b/>
        </w:rPr>
        <w:t>: &lt;item&gt; Detailed</w:t>
      </w:r>
    </w:p>
    <w:p w14:paraId="13627F3F" w14:textId="77777777" w:rsidR="00237BEA" w:rsidRDefault="00237BEA" w:rsidP="00237BEA"/>
    <w:p w14:paraId="44B8493C" w14:textId="56660349" w:rsidR="00237BEA" w:rsidRDefault="00237BEA" w:rsidP="00237BEA">
      <w:r>
        <w:t xml:space="preserve">The result tags from which you should extract information </w:t>
      </w:r>
      <w:r w:rsidR="003B67CD">
        <w:t>fo</w:t>
      </w:r>
      <w:r w:rsidR="0002676F">
        <w:t>r display are given in Table 1</w:t>
      </w:r>
      <w:r>
        <w:t xml:space="preserve">. Your PHP program should parse the resulting XML and </w:t>
      </w:r>
      <w:r w:rsidR="005E75CE">
        <w:t>create a JSON which must be further used for result display</w:t>
      </w:r>
      <w:r>
        <w:t xml:space="preserve">. </w:t>
      </w:r>
    </w:p>
    <w:p w14:paraId="6CDE6939" w14:textId="77777777" w:rsidR="00237BEA" w:rsidRDefault="00237BEA" w:rsidP="00237BEA"/>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0"/>
        <w:gridCol w:w="2970"/>
        <w:gridCol w:w="2870"/>
      </w:tblGrid>
      <w:tr w:rsidR="00161378" w14:paraId="5757C497" w14:textId="77777777" w:rsidTr="001376A2">
        <w:tc>
          <w:tcPr>
            <w:tcW w:w="2800" w:type="dxa"/>
            <w:tcMar>
              <w:top w:w="100" w:type="dxa"/>
              <w:left w:w="100" w:type="dxa"/>
              <w:bottom w:w="100" w:type="dxa"/>
              <w:right w:w="100" w:type="dxa"/>
            </w:tcMar>
          </w:tcPr>
          <w:p w14:paraId="2B779529" w14:textId="2D3144AB" w:rsidR="00161378" w:rsidRDefault="00161378" w:rsidP="00237BEA">
            <w:pPr>
              <w:widowControl w:val="0"/>
              <w:jc w:val="center"/>
            </w:pPr>
            <w:r>
              <w:rPr>
                <w:b/>
              </w:rPr>
              <w:t>XML Response</w:t>
            </w:r>
          </w:p>
        </w:tc>
        <w:tc>
          <w:tcPr>
            <w:tcW w:w="2970" w:type="dxa"/>
          </w:tcPr>
          <w:p w14:paraId="4BB3FFC7" w14:textId="64A6A865" w:rsidR="00161378" w:rsidRDefault="00161378" w:rsidP="00237BEA">
            <w:pPr>
              <w:widowControl w:val="0"/>
              <w:jc w:val="center"/>
              <w:rPr>
                <w:b/>
              </w:rPr>
            </w:pPr>
            <w:r>
              <w:rPr>
                <w:b/>
              </w:rPr>
              <w:t>JSON output</w:t>
            </w:r>
          </w:p>
        </w:tc>
        <w:tc>
          <w:tcPr>
            <w:tcW w:w="2870" w:type="dxa"/>
            <w:tcMar>
              <w:top w:w="100" w:type="dxa"/>
              <w:left w:w="100" w:type="dxa"/>
              <w:bottom w:w="100" w:type="dxa"/>
              <w:right w:w="100" w:type="dxa"/>
            </w:tcMar>
          </w:tcPr>
          <w:p w14:paraId="25A21DA3" w14:textId="1C4226FA" w:rsidR="00161378" w:rsidRDefault="00161378" w:rsidP="00237BEA">
            <w:pPr>
              <w:widowControl w:val="0"/>
              <w:jc w:val="center"/>
            </w:pPr>
            <w:r>
              <w:rPr>
                <w:b/>
              </w:rPr>
              <w:t>Result Display</w:t>
            </w:r>
          </w:p>
        </w:tc>
      </w:tr>
      <w:tr w:rsidR="00161378" w14:paraId="505D4CDA" w14:textId="77777777" w:rsidTr="001376A2">
        <w:tc>
          <w:tcPr>
            <w:tcW w:w="2800" w:type="dxa"/>
            <w:tcMar>
              <w:top w:w="100" w:type="dxa"/>
              <w:left w:w="100" w:type="dxa"/>
              <w:bottom w:w="100" w:type="dxa"/>
              <w:right w:w="100" w:type="dxa"/>
            </w:tcMar>
          </w:tcPr>
          <w:p w14:paraId="5D1DAE8B" w14:textId="35C196AA" w:rsidR="00161378" w:rsidRPr="00640B1B" w:rsidRDefault="00161378" w:rsidP="00237BEA">
            <w:pPr>
              <w:widowControl w:val="0"/>
              <w:jc w:val="center"/>
              <w:rPr>
                <w:i/>
                <w:szCs w:val="22"/>
              </w:rPr>
            </w:pPr>
            <w:r w:rsidRPr="00640B1B">
              <w:rPr>
                <w:i/>
                <w:szCs w:val="22"/>
              </w:rPr>
              <w:t>ack</w:t>
            </w:r>
          </w:p>
        </w:tc>
        <w:tc>
          <w:tcPr>
            <w:tcW w:w="2970" w:type="dxa"/>
          </w:tcPr>
          <w:p w14:paraId="62438D72" w14:textId="68971BAE" w:rsidR="00161378" w:rsidRDefault="00161378" w:rsidP="00237BEA">
            <w:pPr>
              <w:widowControl w:val="0"/>
              <w:jc w:val="center"/>
            </w:pPr>
            <w:r>
              <w:t>"ack"</w:t>
            </w:r>
          </w:p>
        </w:tc>
        <w:tc>
          <w:tcPr>
            <w:tcW w:w="2870" w:type="dxa"/>
            <w:tcMar>
              <w:top w:w="100" w:type="dxa"/>
              <w:left w:w="100" w:type="dxa"/>
              <w:bottom w:w="100" w:type="dxa"/>
              <w:right w:w="100" w:type="dxa"/>
            </w:tcMar>
          </w:tcPr>
          <w:p w14:paraId="56BDF498" w14:textId="4F6B8331" w:rsidR="00161378" w:rsidRPr="00D9075A" w:rsidRDefault="00161378" w:rsidP="00237BEA">
            <w:pPr>
              <w:widowControl w:val="0"/>
              <w:jc w:val="center"/>
              <w:rPr>
                <w:szCs w:val="22"/>
              </w:rPr>
            </w:pPr>
            <w:r>
              <w:t>To be used to check success or failure case</w:t>
            </w:r>
          </w:p>
        </w:tc>
      </w:tr>
      <w:tr w:rsidR="00161378" w14:paraId="07C30CAA" w14:textId="77777777" w:rsidTr="001376A2">
        <w:tc>
          <w:tcPr>
            <w:tcW w:w="2800" w:type="dxa"/>
            <w:tcMar>
              <w:top w:w="100" w:type="dxa"/>
              <w:left w:w="100" w:type="dxa"/>
              <w:bottom w:w="100" w:type="dxa"/>
              <w:right w:w="100" w:type="dxa"/>
            </w:tcMar>
          </w:tcPr>
          <w:p w14:paraId="3445C7FC" w14:textId="03B444D7" w:rsidR="00161378" w:rsidRDefault="00161378" w:rsidP="00237BEA">
            <w:pPr>
              <w:widowControl w:val="0"/>
              <w:jc w:val="center"/>
            </w:pPr>
            <w:r w:rsidRPr="00D9075A">
              <w:rPr>
                <w:i/>
                <w:szCs w:val="22"/>
              </w:rPr>
              <w:t>paginationOutput-&gt;totalEntries</w:t>
            </w:r>
          </w:p>
        </w:tc>
        <w:tc>
          <w:tcPr>
            <w:tcW w:w="2970" w:type="dxa"/>
          </w:tcPr>
          <w:p w14:paraId="23338D84" w14:textId="080DDF1F" w:rsidR="00161378" w:rsidRDefault="00161378" w:rsidP="00237BEA">
            <w:pPr>
              <w:widowControl w:val="0"/>
              <w:jc w:val="center"/>
            </w:pPr>
            <w:r>
              <w:t>"resultCount"</w:t>
            </w:r>
          </w:p>
        </w:tc>
        <w:tc>
          <w:tcPr>
            <w:tcW w:w="2870" w:type="dxa"/>
            <w:tcMar>
              <w:top w:w="100" w:type="dxa"/>
              <w:left w:w="100" w:type="dxa"/>
              <w:bottom w:w="100" w:type="dxa"/>
              <w:right w:w="100" w:type="dxa"/>
            </w:tcMar>
          </w:tcPr>
          <w:p w14:paraId="7415EA1B" w14:textId="6877AD1F" w:rsidR="00161378" w:rsidRDefault="00375D9A" w:rsidP="00237BEA">
            <w:pPr>
              <w:widowControl w:val="0"/>
              <w:jc w:val="center"/>
              <w:rPr>
                <w:i/>
              </w:rPr>
            </w:pPr>
            <w:r>
              <w:t>To d</w:t>
            </w:r>
            <w:r w:rsidR="00161378">
              <w:t>isplay</w:t>
            </w:r>
            <w:r w:rsidR="0098561B">
              <w:t xml:space="preserve"> the</w:t>
            </w:r>
            <w:r w:rsidR="00161378">
              <w:t xml:space="preserve"> </w:t>
            </w:r>
            <w:r>
              <w:t>total number of entries in r</w:t>
            </w:r>
            <w:r w:rsidR="00161378">
              <w:t>esults header</w:t>
            </w:r>
          </w:p>
        </w:tc>
      </w:tr>
      <w:tr w:rsidR="00161378" w14:paraId="3F32C4DF" w14:textId="77777777" w:rsidTr="001376A2">
        <w:tc>
          <w:tcPr>
            <w:tcW w:w="2800" w:type="dxa"/>
            <w:tcMar>
              <w:top w:w="100" w:type="dxa"/>
              <w:left w:w="100" w:type="dxa"/>
              <w:bottom w:w="100" w:type="dxa"/>
              <w:right w:w="100" w:type="dxa"/>
            </w:tcMar>
          </w:tcPr>
          <w:p w14:paraId="4DF17FA3" w14:textId="5A0C1B0A" w:rsidR="00161378" w:rsidRDefault="00161378" w:rsidP="00237BEA">
            <w:pPr>
              <w:widowControl w:val="0"/>
              <w:jc w:val="center"/>
            </w:pPr>
            <w:r>
              <w:rPr>
                <w:i/>
                <w:szCs w:val="22"/>
              </w:rPr>
              <w:lastRenderedPageBreak/>
              <w:t>paginationOutput-&gt;</w:t>
            </w:r>
            <w:r w:rsidRPr="00F70AF8">
              <w:rPr>
                <w:i/>
                <w:szCs w:val="22"/>
              </w:rPr>
              <w:t>pageNumber</w:t>
            </w:r>
          </w:p>
        </w:tc>
        <w:tc>
          <w:tcPr>
            <w:tcW w:w="2970" w:type="dxa"/>
          </w:tcPr>
          <w:p w14:paraId="2F6AFE5D" w14:textId="173553DF" w:rsidR="00161378" w:rsidRDefault="00161378" w:rsidP="00237BEA">
            <w:pPr>
              <w:widowControl w:val="0"/>
              <w:jc w:val="center"/>
            </w:pPr>
            <w:r>
              <w:t>"pageNumber"</w:t>
            </w:r>
          </w:p>
        </w:tc>
        <w:tc>
          <w:tcPr>
            <w:tcW w:w="2870" w:type="dxa"/>
            <w:tcMar>
              <w:top w:w="100" w:type="dxa"/>
              <w:left w:w="100" w:type="dxa"/>
              <w:bottom w:w="100" w:type="dxa"/>
              <w:right w:w="100" w:type="dxa"/>
            </w:tcMar>
          </w:tcPr>
          <w:p w14:paraId="44BA6EA0" w14:textId="523975B2" w:rsidR="00161378" w:rsidRDefault="00161378" w:rsidP="00237BEA">
            <w:pPr>
              <w:widowControl w:val="0"/>
              <w:jc w:val="center"/>
              <w:rPr>
                <w:i/>
              </w:rPr>
            </w:pPr>
            <w:r>
              <w:t xml:space="preserve">To keep track of </w:t>
            </w:r>
            <w:r w:rsidR="0098561B">
              <w:t xml:space="preserve">the </w:t>
            </w:r>
            <w:r>
              <w:t>current page number</w:t>
            </w:r>
          </w:p>
        </w:tc>
      </w:tr>
      <w:tr w:rsidR="00161378" w14:paraId="7DD69EE4" w14:textId="77777777" w:rsidTr="001376A2">
        <w:tc>
          <w:tcPr>
            <w:tcW w:w="2800" w:type="dxa"/>
            <w:tcMar>
              <w:top w:w="100" w:type="dxa"/>
              <w:left w:w="100" w:type="dxa"/>
              <w:bottom w:w="100" w:type="dxa"/>
              <w:right w:w="100" w:type="dxa"/>
            </w:tcMar>
          </w:tcPr>
          <w:p w14:paraId="170A3F70" w14:textId="337317D8" w:rsidR="00161378" w:rsidRDefault="00161378" w:rsidP="00237BEA">
            <w:pPr>
              <w:widowControl w:val="0"/>
              <w:jc w:val="center"/>
            </w:pPr>
            <w:r>
              <w:rPr>
                <w:i/>
                <w:szCs w:val="22"/>
              </w:rPr>
              <w:t>paginationOutput-&gt;entriesPerPage</w:t>
            </w:r>
          </w:p>
        </w:tc>
        <w:tc>
          <w:tcPr>
            <w:tcW w:w="2970" w:type="dxa"/>
          </w:tcPr>
          <w:p w14:paraId="28235FF6" w14:textId="73DF60E9" w:rsidR="00161378" w:rsidRDefault="00161378" w:rsidP="00237BEA">
            <w:pPr>
              <w:widowControl w:val="0"/>
              <w:jc w:val="center"/>
            </w:pPr>
            <w:r>
              <w:t>"itemCount"</w:t>
            </w:r>
          </w:p>
        </w:tc>
        <w:tc>
          <w:tcPr>
            <w:tcW w:w="2870" w:type="dxa"/>
            <w:tcMar>
              <w:top w:w="100" w:type="dxa"/>
              <w:left w:w="100" w:type="dxa"/>
              <w:bottom w:w="100" w:type="dxa"/>
              <w:right w:w="100" w:type="dxa"/>
            </w:tcMar>
          </w:tcPr>
          <w:p w14:paraId="7F305FC2" w14:textId="1EF14E1A" w:rsidR="00161378" w:rsidRDefault="00161378" w:rsidP="00161378">
            <w:pPr>
              <w:widowControl w:val="0"/>
              <w:jc w:val="center"/>
              <w:rPr>
                <w:i/>
              </w:rPr>
            </w:pPr>
            <w:r>
              <w:t xml:space="preserve">To keep track of </w:t>
            </w:r>
            <w:r w:rsidR="0098561B">
              <w:t xml:space="preserve">the </w:t>
            </w:r>
            <w:r>
              <w:t>number of entries being displayed.</w:t>
            </w:r>
          </w:p>
        </w:tc>
      </w:tr>
      <w:tr w:rsidR="00161378" w14:paraId="30929F9E" w14:textId="77777777" w:rsidTr="001376A2">
        <w:tc>
          <w:tcPr>
            <w:tcW w:w="2800" w:type="dxa"/>
            <w:tcMar>
              <w:top w:w="100" w:type="dxa"/>
              <w:left w:w="100" w:type="dxa"/>
              <w:bottom w:w="100" w:type="dxa"/>
              <w:right w:w="100" w:type="dxa"/>
            </w:tcMar>
          </w:tcPr>
          <w:p w14:paraId="3E4CE62F" w14:textId="71EB267C" w:rsidR="00161378" w:rsidRDefault="00161378" w:rsidP="00237BEA">
            <w:pPr>
              <w:widowControl w:val="0"/>
              <w:jc w:val="center"/>
            </w:pPr>
            <w:r>
              <w:rPr>
                <w:i/>
              </w:rPr>
              <w:t>searchResult-&gt;item-&gt;title</w:t>
            </w:r>
          </w:p>
        </w:tc>
        <w:tc>
          <w:tcPr>
            <w:tcW w:w="2970" w:type="dxa"/>
          </w:tcPr>
          <w:p w14:paraId="5EF4B7E6" w14:textId="299AC624" w:rsidR="00161378" w:rsidRDefault="00161378" w:rsidP="00D06394">
            <w:pPr>
              <w:jc w:val="center"/>
            </w:pPr>
            <w:r>
              <w:t>"item"-&gt;"basicInfo"-&gt;</w:t>
            </w:r>
            <w:r w:rsidR="00F70092">
              <w:t xml:space="preserve"> </w:t>
            </w:r>
            <w:r>
              <w:t>"title"</w:t>
            </w:r>
          </w:p>
        </w:tc>
        <w:tc>
          <w:tcPr>
            <w:tcW w:w="2870" w:type="dxa"/>
            <w:tcMar>
              <w:top w:w="100" w:type="dxa"/>
              <w:left w:w="100" w:type="dxa"/>
              <w:bottom w:w="100" w:type="dxa"/>
              <w:right w:w="100" w:type="dxa"/>
            </w:tcMar>
          </w:tcPr>
          <w:p w14:paraId="27277A7C" w14:textId="01651C0A" w:rsidR="00161378" w:rsidRDefault="00372E3C" w:rsidP="00372E3C">
            <w:pPr>
              <w:jc w:val="center"/>
              <w:rPr>
                <w:i/>
              </w:rPr>
            </w:pPr>
            <w:r>
              <w:t xml:space="preserve">Item title for </w:t>
            </w:r>
            <w:r w:rsidR="0098561B">
              <w:t xml:space="preserve">the </w:t>
            </w:r>
            <w:r>
              <w:t>i</w:t>
            </w:r>
            <w:r w:rsidR="007443B9">
              <w:t xml:space="preserve">tem </w:t>
            </w:r>
            <w:r>
              <w:t>header</w:t>
            </w:r>
          </w:p>
        </w:tc>
      </w:tr>
      <w:tr w:rsidR="00161378" w14:paraId="224406C7" w14:textId="77777777" w:rsidTr="001376A2">
        <w:tc>
          <w:tcPr>
            <w:tcW w:w="2800" w:type="dxa"/>
            <w:tcMar>
              <w:top w:w="100" w:type="dxa"/>
              <w:left w:w="100" w:type="dxa"/>
              <w:bottom w:w="100" w:type="dxa"/>
              <w:right w:w="100" w:type="dxa"/>
            </w:tcMar>
          </w:tcPr>
          <w:p w14:paraId="05FA3753" w14:textId="4BBB05B5" w:rsidR="00161378" w:rsidRDefault="00161378" w:rsidP="00237BEA">
            <w:pPr>
              <w:widowControl w:val="0"/>
              <w:jc w:val="center"/>
            </w:pPr>
            <w:r>
              <w:rPr>
                <w:i/>
              </w:rPr>
              <w:t>searchResult-&gt;item-&gt;viewItemURL</w:t>
            </w:r>
          </w:p>
        </w:tc>
        <w:tc>
          <w:tcPr>
            <w:tcW w:w="2970" w:type="dxa"/>
          </w:tcPr>
          <w:p w14:paraId="0DB9D12C" w14:textId="7AABBDBC" w:rsidR="00161378" w:rsidRDefault="00161378" w:rsidP="00237BEA">
            <w:pPr>
              <w:widowControl w:val="0"/>
              <w:jc w:val="center"/>
            </w:pPr>
            <w:r>
              <w:t>"item"-&gt;"basicInfo"-&gt;</w:t>
            </w:r>
            <w:r w:rsidR="00F70092">
              <w:t xml:space="preserve"> </w:t>
            </w:r>
            <w:r>
              <w:t>"viewItemURL”</w:t>
            </w:r>
          </w:p>
        </w:tc>
        <w:tc>
          <w:tcPr>
            <w:tcW w:w="2870" w:type="dxa"/>
            <w:tcMar>
              <w:top w:w="100" w:type="dxa"/>
              <w:left w:w="100" w:type="dxa"/>
              <w:bottom w:w="100" w:type="dxa"/>
              <w:right w:w="100" w:type="dxa"/>
            </w:tcMar>
          </w:tcPr>
          <w:p w14:paraId="6B291629" w14:textId="6FB396E2" w:rsidR="00161378" w:rsidRDefault="00DA2E23" w:rsidP="00237BEA">
            <w:pPr>
              <w:widowControl w:val="0"/>
              <w:jc w:val="center"/>
            </w:pPr>
            <w:r>
              <w:t>Item URL for the associated eBay webpage</w:t>
            </w:r>
          </w:p>
        </w:tc>
      </w:tr>
      <w:tr w:rsidR="00161378" w14:paraId="66207055" w14:textId="77777777" w:rsidTr="001376A2">
        <w:tc>
          <w:tcPr>
            <w:tcW w:w="2800" w:type="dxa"/>
            <w:tcMar>
              <w:top w:w="100" w:type="dxa"/>
              <w:left w:w="100" w:type="dxa"/>
              <w:bottom w:w="100" w:type="dxa"/>
              <w:right w:w="100" w:type="dxa"/>
            </w:tcMar>
          </w:tcPr>
          <w:p w14:paraId="26C4B8B7" w14:textId="369810E6" w:rsidR="00161378" w:rsidRDefault="00161378" w:rsidP="00237BEA">
            <w:pPr>
              <w:widowControl w:val="0"/>
              <w:jc w:val="center"/>
            </w:pPr>
            <w:r>
              <w:rPr>
                <w:i/>
              </w:rPr>
              <w:t>searchResult-&gt;item-&gt;galleryURL</w:t>
            </w:r>
          </w:p>
        </w:tc>
        <w:tc>
          <w:tcPr>
            <w:tcW w:w="2970" w:type="dxa"/>
          </w:tcPr>
          <w:p w14:paraId="320AA8D6" w14:textId="4BA45708" w:rsidR="00161378" w:rsidRDefault="00161378" w:rsidP="00237BEA">
            <w:pPr>
              <w:widowControl w:val="0"/>
              <w:jc w:val="center"/>
            </w:pPr>
            <w:r>
              <w:t>"item"-&gt;"basicInfo"</w:t>
            </w:r>
            <w:r w:rsidR="00F70092">
              <w:t>-&gt; "</w:t>
            </w:r>
            <w:r>
              <w:t>galleryURL”</w:t>
            </w:r>
          </w:p>
        </w:tc>
        <w:tc>
          <w:tcPr>
            <w:tcW w:w="2870" w:type="dxa"/>
            <w:tcMar>
              <w:top w:w="100" w:type="dxa"/>
              <w:left w:w="100" w:type="dxa"/>
              <w:bottom w:w="100" w:type="dxa"/>
              <w:right w:w="100" w:type="dxa"/>
            </w:tcMar>
          </w:tcPr>
          <w:p w14:paraId="63EF15B3" w14:textId="0E040C2F" w:rsidR="00161378" w:rsidRDefault="00DA2E23" w:rsidP="00237BEA">
            <w:pPr>
              <w:widowControl w:val="0"/>
              <w:jc w:val="center"/>
            </w:pPr>
            <w:r>
              <w:t>Item image URL to be used for</w:t>
            </w:r>
            <w:r w:rsidR="0098561B">
              <w:t xml:space="preserve"> a</w:t>
            </w:r>
            <w:r>
              <w:t xml:space="preserve"> thumbnail </w:t>
            </w:r>
            <w:r w:rsidR="001E3E46">
              <w:t>image</w:t>
            </w:r>
            <w:r w:rsidR="003D1345">
              <w:t xml:space="preserve"> </w:t>
            </w:r>
            <w:r>
              <w:t>displayed on</w:t>
            </w:r>
            <w:r w:rsidR="0098561B">
              <w:t xml:space="preserve"> the</w:t>
            </w:r>
            <w:r>
              <w:t xml:space="preserve"> left side of the item header.</w:t>
            </w:r>
          </w:p>
        </w:tc>
      </w:tr>
      <w:tr w:rsidR="00DA2E23" w14:paraId="5C761627" w14:textId="77777777" w:rsidTr="001376A2">
        <w:tc>
          <w:tcPr>
            <w:tcW w:w="2800" w:type="dxa"/>
            <w:tcMar>
              <w:top w:w="100" w:type="dxa"/>
              <w:left w:w="100" w:type="dxa"/>
              <w:bottom w:w="100" w:type="dxa"/>
              <w:right w:w="100" w:type="dxa"/>
            </w:tcMar>
          </w:tcPr>
          <w:p w14:paraId="6ACC3C19" w14:textId="3AA1D307" w:rsidR="00DA2E23" w:rsidRDefault="00EF0B6F" w:rsidP="00237BEA">
            <w:pPr>
              <w:widowControl w:val="0"/>
              <w:jc w:val="center"/>
            </w:pPr>
            <w:r>
              <w:rPr>
                <w:i/>
              </w:rPr>
              <w:t>searchResult-&gt;item-&gt;</w:t>
            </w:r>
            <w:r>
              <w:t xml:space="preserve"> </w:t>
            </w:r>
            <w:r w:rsidRPr="000F7FC5">
              <w:rPr>
                <w:i/>
              </w:rPr>
              <w:t>pictureURLSuperSize</w:t>
            </w:r>
          </w:p>
        </w:tc>
        <w:tc>
          <w:tcPr>
            <w:tcW w:w="2970" w:type="dxa"/>
          </w:tcPr>
          <w:p w14:paraId="382A73D5" w14:textId="3603954B" w:rsidR="00DA2E23" w:rsidRDefault="00DA2E23" w:rsidP="00237BEA">
            <w:pPr>
              <w:widowControl w:val="0"/>
              <w:jc w:val="center"/>
              <w:rPr>
                <w:i/>
              </w:rPr>
            </w:pPr>
            <w:r>
              <w:t>"item"-&gt;"basicInfo"-&gt; "pictureURLSuperSize”</w:t>
            </w:r>
          </w:p>
        </w:tc>
        <w:tc>
          <w:tcPr>
            <w:tcW w:w="2870" w:type="dxa"/>
            <w:tcMar>
              <w:top w:w="100" w:type="dxa"/>
              <w:left w:w="100" w:type="dxa"/>
              <w:bottom w:w="100" w:type="dxa"/>
              <w:right w:w="100" w:type="dxa"/>
            </w:tcMar>
          </w:tcPr>
          <w:p w14:paraId="4FAA89D2" w14:textId="4C541544" w:rsidR="00DA2E23" w:rsidRPr="000F7FC5" w:rsidRDefault="004105D7" w:rsidP="00237BEA">
            <w:pPr>
              <w:widowControl w:val="0"/>
              <w:jc w:val="center"/>
            </w:pPr>
            <w:r>
              <w:t>Item s</w:t>
            </w:r>
            <w:r w:rsidR="003E195B" w:rsidRPr="000F7FC5">
              <w:t>uper</w:t>
            </w:r>
            <w:r w:rsidR="00B70ACE">
              <w:t xml:space="preserve"> size image URL to be used for </w:t>
            </w:r>
            <w:r w:rsidR="0098561B">
              <w:t xml:space="preserve">an </w:t>
            </w:r>
            <w:r w:rsidR="00B70ACE">
              <w:t>i</w:t>
            </w:r>
            <w:r w:rsidR="003E195B" w:rsidRPr="000F7FC5">
              <w:t>tem modal dialog</w:t>
            </w:r>
          </w:p>
        </w:tc>
      </w:tr>
      <w:tr w:rsidR="00DE116D" w14:paraId="2AD45EE6" w14:textId="77777777" w:rsidTr="001376A2">
        <w:tc>
          <w:tcPr>
            <w:tcW w:w="2800" w:type="dxa"/>
            <w:tcMar>
              <w:top w:w="100" w:type="dxa"/>
              <w:left w:w="100" w:type="dxa"/>
              <w:bottom w:w="100" w:type="dxa"/>
              <w:right w:w="100" w:type="dxa"/>
            </w:tcMar>
          </w:tcPr>
          <w:p w14:paraId="7E8DEE39" w14:textId="77153E58" w:rsidR="00DE116D" w:rsidRDefault="00DE116D" w:rsidP="00DE116D">
            <w:pPr>
              <w:widowControl w:val="0"/>
              <w:jc w:val="center"/>
            </w:pPr>
            <w:r>
              <w:rPr>
                <w:i/>
              </w:rPr>
              <w:t>searchResult-&gt;item-&gt;sellingStatus-&gt;</w:t>
            </w:r>
            <w:r>
              <w:t xml:space="preserve"> </w:t>
            </w:r>
            <w:r w:rsidRPr="00DE116D">
              <w:rPr>
                <w:i/>
              </w:rPr>
              <w:t>convertedCurrentPrice</w:t>
            </w:r>
          </w:p>
        </w:tc>
        <w:tc>
          <w:tcPr>
            <w:tcW w:w="2970" w:type="dxa"/>
          </w:tcPr>
          <w:p w14:paraId="25F90914" w14:textId="49077295" w:rsidR="00DE116D" w:rsidRDefault="00DE116D" w:rsidP="00237BEA">
            <w:pPr>
              <w:widowControl w:val="0"/>
              <w:jc w:val="center"/>
              <w:rPr>
                <w:i/>
              </w:rPr>
            </w:pPr>
            <w:r>
              <w:t>"item"-&gt;"basicInfo"-&gt; “convertedCurrentPrice”</w:t>
            </w:r>
          </w:p>
        </w:tc>
        <w:tc>
          <w:tcPr>
            <w:tcW w:w="2870" w:type="dxa"/>
            <w:tcMar>
              <w:top w:w="100" w:type="dxa"/>
              <w:left w:w="100" w:type="dxa"/>
              <w:bottom w:w="100" w:type="dxa"/>
              <w:right w:w="100" w:type="dxa"/>
            </w:tcMar>
          </w:tcPr>
          <w:p w14:paraId="5DDE0E38" w14:textId="2A18B650" w:rsidR="00DE116D" w:rsidRPr="00E1454C" w:rsidRDefault="00957E56" w:rsidP="00E1454C">
            <w:pPr>
              <w:widowControl w:val="0"/>
              <w:jc w:val="center"/>
            </w:pPr>
            <w:r w:rsidRPr="00E1454C">
              <w:t>Item price in dollars</w:t>
            </w:r>
          </w:p>
        </w:tc>
      </w:tr>
      <w:tr w:rsidR="0047286B" w14:paraId="26C65D83" w14:textId="77777777" w:rsidTr="001376A2">
        <w:tc>
          <w:tcPr>
            <w:tcW w:w="2800" w:type="dxa"/>
            <w:tcMar>
              <w:top w:w="100" w:type="dxa"/>
              <w:left w:w="100" w:type="dxa"/>
              <w:bottom w:w="100" w:type="dxa"/>
              <w:right w:w="100" w:type="dxa"/>
            </w:tcMar>
          </w:tcPr>
          <w:p w14:paraId="1CEFD685" w14:textId="0EF74DAD" w:rsidR="0047286B" w:rsidRDefault="00325B72" w:rsidP="00237BEA">
            <w:pPr>
              <w:widowControl w:val="0"/>
              <w:jc w:val="center"/>
            </w:pPr>
            <w:r>
              <w:rPr>
                <w:i/>
              </w:rPr>
              <w:t>searchResult--&gt;item-&gt;shippingInfo-&gt;shippingServiceCost</w:t>
            </w:r>
          </w:p>
        </w:tc>
        <w:tc>
          <w:tcPr>
            <w:tcW w:w="2970" w:type="dxa"/>
          </w:tcPr>
          <w:p w14:paraId="38057D17" w14:textId="274CF0AF" w:rsidR="0047286B" w:rsidRDefault="0047286B" w:rsidP="00237BEA">
            <w:pPr>
              <w:widowControl w:val="0"/>
              <w:jc w:val="center"/>
              <w:rPr>
                <w:i/>
              </w:rPr>
            </w:pPr>
            <w:r>
              <w:t>"item"-&gt;"basicInfo"-&gt; "shippingServiceCost”</w:t>
            </w:r>
          </w:p>
        </w:tc>
        <w:tc>
          <w:tcPr>
            <w:tcW w:w="2870" w:type="dxa"/>
            <w:tcMar>
              <w:top w:w="100" w:type="dxa"/>
              <w:left w:w="100" w:type="dxa"/>
              <w:bottom w:w="100" w:type="dxa"/>
              <w:right w:w="100" w:type="dxa"/>
            </w:tcMar>
          </w:tcPr>
          <w:p w14:paraId="459CADDA" w14:textId="57EBF00C" w:rsidR="0047286B" w:rsidRDefault="00325B72" w:rsidP="00666F9C">
            <w:pPr>
              <w:widowControl w:val="0"/>
              <w:jc w:val="center"/>
              <w:rPr>
                <w:i/>
              </w:rPr>
            </w:pPr>
            <w:r>
              <w:t xml:space="preserve">If the value of the </w:t>
            </w:r>
            <w:r w:rsidR="00AF1D02">
              <w:t xml:space="preserve">field </w:t>
            </w:r>
            <w:r>
              <w:t xml:space="preserve">is equal to 0.0 or empty, </w:t>
            </w:r>
            <w:r w:rsidR="00666F9C">
              <w:t>it’s</w:t>
            </w:r>
            <w:r>
              <w:t xml:space="preserve"> considered FREE Shipping.</w:t>
            </w:r>
          </w:p>
        </w:tc>
      </w:tr>
      <w:tr w:rsidR="0049005D" w14:paraId="14BE4E36" w14:textId="77777777" w:rsidTr="001376A2">
        <w:tc>
          <w:tcPr>
            <w:tcW w:w="2800" w:type="dxa"/>
            <w:tcMar>
              <w:top w:w="100" w:type="dxa"/>
              <w:left w:w="100" w:type="dxa"/>
              <w:bottom w:w="100" w:type="dxa"/>
              <w:right w:w="100" w:type="dxa"/>
            </w:tcMar>
          </w:tcPr>
          <w:p w14:paraId="058253D6" w14:textId="45C8A183" w:rsidR="0049005D" w:rsidRDefault="0049005D" w:rsidP="00237BEA">
            <w:pPr>
              <w:widowControl w:val="0"/>
              <w:jc w:val="center"/>
            </w:pPr>
            <w:r>
              <w:rPr>
                <w:i/>
              </w:rPr>
              <w:t>searchResult-&gt;item-&gt;condition-&gt;conditionDisplayName</w:t>
            </w:r>
          </w:p>
        </w:tc>
        <w:tc>
          <w:tcPr>
            <w:tcW w:w="2970" w:type="dxa"/>
          </w:tcPr>
          <w:p w14:paraId="22FF0C5C" w14:textId="523E923C" w:rsidR="0049005D" w:rsidRDefault="0049005D" w:rsidP="00237BEA">
            <w:pPr>
              <w:widowControl w:val="0"/>
              <w:jc w:val="center"/>
              <w:rPr>
                <w:i/>
              </w:rPr>
            </w:pPr>
            <w:r>
              <w:t>"item"-&gt;"basicInfo"-&gt; “conditionDisplayName”</w:t>
            </w:r>
          </w:p>
        </w:tc>
        <w:tc>
          <w:tcPr>
            <w:tcW w:w="2870" w:type="dxa"/>
            <w:tcMar>
              <w:top w:w="100" w:type="dxa"/>
              <w:left w:w="100" w:type="dxa"/>
              <w:bottom w:w="100" w:type="dxa"/>
              <w:right w:w="100" w:type="dxa"/>
            </w:tcMar>
          </w:tcPr>
          <w:p w14:paraId="73D6DBE1" w14:textId="62310429" w:rsidR="0049005D" w:rsidRDefault="0049005D" w:rsidP="00237BEA">
            <w:pPr>
              <w:widowControl w:val="0"/>
              <w:jc w:val="center"/>
            </w:pPr>
            <w:r>
              <w:t>Used in Results display Basic Info tab for Condition field</w:t>
            </w:r>
          </w:p>
        </w:tc>
      </w:tr>
      <w:tr w:rsidR="00BA0DE5" w14:paraId="5DA391A9" w14:textId="77777777" w:rsidTr="001376A2">
        <w:tc>
          <w:tcPr>
            <w:tcW w:w="2800" w:type="dxa"/>
            <w:tcMar>
              <w:top w:w="100" w:type="dxa"/>
              <w:left w:w="100" w:type="dxa"/>
              <w:bottom w:w="100" w:type="dxa"/>
              <w:right w:w="100" w:type="dxa"/>
            </w:tcMar>
          </w:tcPr>
          <w:p w14:paraId="348C4285" w14:textId="77777777" w:rsidR="002471EB" w:rsidRDefault="002471EB" w:rsidP="002471EB">
            <w:pPr>
              <w:widowControl w:val="0"/>
              <w:jc w:val="center"/>
            </w:pPr>
            <w:r>
              <w:rPr>
                <w:i/>
              </w:rPr>
              <w:t>searchResult-&gt;item-&gt;listingInfo-&gt;listingType</w:t>
            </w:r>
          </w:p>
          <w:p w14:paraId="025F2AD8" w14:textId="77777777" w:rsidR="00BA0DE5" w:rsidRDefault="00BA0DE5" w:rsidP="00237BEA">
            <w:pPr>
              <w:widowControl w:val="0"/>
              <w:jc w:val="center"/>
            </w:pPr>
          </w:p>
        </w:tc>
        <w:tc>
          <w:tcPr>
            <w:tcW w:w="2970" w:type="dxa"/>
          </w:tcPr>
          <w:p w14:paraId="17FB4F4D" w14:textId="56547D99" w:rsidR="00BA0DE5" w:rsidRDefault="00EA5027" w:rsidP="00237BEA">
            <w:pPr>
              <w:widowControl w:val="0"/>
              <w:jc w:val="center"/>
            </w:pPr>
            <w:r>
              <w:t>"item"-&gt;"basicInfo"-&gt; “listingType”</w:t>
            </w:r>
          </w:p>
        </w:tc>
        <w:tc>
          <w:tcPr>
            <w:tcW w:w="2870" w:type="dxa"/>
            <w:tcMar>
              <w:top w:w="100" w:type="dxa"/>
              <w:left w:w="100" w:type="dxa"/>
              <w:bottom w:w="100" w:type="dxa"/>
              <w:right w:w="100" w:type="dxa"/>
            </w:tcMar>
          </w:tcPr>
          <w:p w14:paraId="1F1E049C" w14:textId="6CCF7C0E" w:rsidR="00BA0DE5" w:rsidRDefault="002471EB" w:rsidP="00D27A98">
            <w:pPr>
              <w:widowControl w:val="0"/>
              <w:contextualSpacing/>
            </w:pPr>
            <w:r>
              <w:t>Used in Results display Basic Info tab for Buying Format field</w:t>
            </w:r>
            <w:r w:rsidR="006429F5">
              <w:t>. If the value of field is “FixedPrice” or “StoreInventory”, print “Buy It Now”. If the value is “Auction” print “Auction”. If the value is “Classified” print “Classified Ad. Else display the value</w:t>
            </w:r>
            <w:r w:rsidR="00D27A98">
              <w:t xml:space="preserve"> as is</w:t>
            </w:r>
            <w:r w:rsidR="006429F5">
              <w:t>.</w:t>
            </w:r>
          </w:p>
        </w:tc>
      </w:tr>
      <w:tr w:rsidR="000F4D04" w14:paraId="1DA30FCA" w14:textId="77777777" w:rsidTr="001376A2">
        <w:tc>
          <w:tcPr>
            <w:tcW w:w="2800" w:type="dxa"/>
            <w:tcMar>
              <w:top w:w="100" w:type="dxa"/>
              <w:left w:w="100" w:type="dxa"/>
              <w:bottom w:w="100" w:type="dxa"/>
              <w:right w:w="100" w:type="dxa"/>
            </w:tcMar>
          </w:tcPr>
          <w:p w14:paraId="560B4333" w14:textId="13DA7E46" w:rsidR="000F4D04" w:rsidRDefault="000F4D04" w:rsidP="00237BEA">
            <w:pPr>
              <w:widowControl w:val="0"/>
              <w:jc w:val="center"/>
            </w:pPr>
            <w:r>
              <w:t>searchResult-&gt;item-&gt;location</w:t>
            </w:r>
          </w:p>
        </w:tc>
        <w:tc>
          <w:tcPr>
            <w:tcW w:w="2970" w:type="dxa"/>
          </w:tcPr>
          <w:p w14:paraId="091DD54C" w14:textId="4ADD0D21" w:rsidR="000F4D04" w:rsidRDefault="000C2604" w:rsidP="00237BEA">
            <w:pPr>
              <w:widowControl w:val="0"/>
              <w:jc w:val="center"/>
            </w:pPr>
            <w:r>
              <w:t xml:space="preserve">"item"-&gt;"basicInfo"-&gt; </w:t>
            </w:r>
            <w:r w:rsidR="008259E5">
              <w:t>“</w:t>
            </w:r>
            <w:r w:rsidR="000F4D04">
              <w:t>location</w:t>
            </w:r>
            <w:r w:rsidR="008259E5">
              <w:t>”</w:t>
            </w:r>
          </w:p>
        </w:tc>
        <w:tc>
          <w:tcPr>
            <w:tcW w:w="2870" w:type="dxa"/>
            <w:tcMar>
              <w:top w:w="100" w:type="dxa"/>
              <w:left w:w="100" w:type="dxa"/>
              <w:bottom w:w="100" w:type="dxa"/>
              <w:right w:w="100" w:type="dxa"/>
            </w:tcMar>
          </w:tcPr>
          <w:p w14:paraId="588C68F3" w14:textId="5C111554" w:rsidR="000F4D04" w:rsidRDefault="000C2604" w:rsidP="00237BEA">
            <w:pPr>
              <w:widowControl w:val="0"/>
              <w:jc w:val="center"/>
            </w:pPr>
            <w:r>
              <w:t>Item</w:t>
            </w:r>
            <w:r w:rsidR="009D4D07">
              <w:t xml:space="preserve"> location field u</w:t>
            </w:r>
            <w:r>
              <w:t xml:space="preserve">sed in </w:t>
            </w:r>
            <w:r w:rsidR="00D9687D">
              <w:t xml:space="preserve">the </w:t>
            </w:r>
            <w:r>
              <w:t xml:space="preserve">item header after </w:t>
            </w:r>
            <w:r>
              <w:lastRenderedPageBreak/>
              <w:t>price.</w:t>
            </w:r>
          </w:p>
        </w:tc>
      </w:tr>
      <w:tr w:rsidR="008259E5" w14:paraId="71F2238F" w14:textId="77777777" w:rsidTr="001376A2">
        <w:tc>
          <w:tcPr>
            <w:tcW w:w="2800" w:type="dxa"/>
            <w:tcMar>
              <w:top w:w="100" w:type="dxa"/>
              <w:left w:w="100" w:type="dxa"/>
              <w:bottom w:w="100" w:type="dxa"/>
              <w:right w:w="100" w:type="dxa"/>
            </w:tcMar>
          </w:tcPr>
          <w:p w14:paraId="16938153" w14:textId="2D1293F8" w:rsidR="008259E5" w:rsidRDefault="007A401F" w:rsidP="00237BEA">
            <w:pPr>
              <w:widowControl w:val="0"/>
              <w:jc w:val="center"/>
            </w:pPr>
            <w:r>
              <w:lastRenderedPageBreak/>
              <w:t>searchResult-&gt;item-&gt;primaryCategory</w:t>
            </w:r>
            <w:r w:rsidR="00931632">
              <w:t>-&gt;categoryName</w:t>
            </w:r>
          </w:p>
        </w:tc>
        <w:tc>
          <w:tcPr>
            <w:tcW w:w="2970" w:type="dxa"/>
          </w:tcPr>
          <w:p w14:paraId="33D515AF" w14:textId="5CF1E4D8" w:rsidR="008259E5" w:rsidRDefault="008259E5" w:rsidP="00237BEA">
            <w:pPr>
              <w:widowControl w:val="0"/>
              <w:jc w:val="center"/>
            </w:pPr>
            <w:r>
              <w:t>"item"-&gt;"basicInfo"-&gt; “categoryName”</w:t>
            </w:r>
          </w:p>
        </w:tc>
        <w:tc>
          <w:tcPr>
            <w:tcW w:w="2870" w:type="dxa"/>
            <w:tcMar>
              <w:top w:w="100" w:type="dxa"/>
              <w:left w:w="100" w:type="dxa"/>
              <w:bottom w:w="100" w:type="dxa"/>
              <w:right w:w="100" w:type="dxa"/>
            </w:tcMar>
          </w:tcPr>
          <w:p w14:paraId="10ADADD3" w14:textId="41D2503D" w:rsidR="008259E5" w:rsidRDefault="00A6331B" w:rsidP="00E32F52">
            <w:pPr>
              <w:widowControl w:val="0"/>
              <w:jc w:val="center"/>
            </w:pPr>
            <w:r>
              <w:t xml:space="preserve">Used in Results display Basic Info tab for </w:t>
            </w:r>
            <w:r w:rsidR="00E32F52">
              <w:t>Category name</w:t>
            </w:r>
            <w:r>
              <w:t xml:space="preserve"> field</w:t>
            </w:r>
          </w:p>
        </w:tc>
      </w:tr>
      <w:tr w:rsidR="00161378" w14:paraId="69DE49F9" w14:textId="77777777" w:rsidTr="001376A2">
        <w:tc>
          <w:tcPr>
            <w:tcW w:w="2800" w:type="dxa"/>
            <w:tcMar>
              <w:top w:w="100" w:type="dxa"/>
              <w:left w:w="100" w:type="dxa"/>
              <w:bottom w:w="100" w:type="dxa"/>
              <w:right w:w="100" w:type="dxa"/>
            </w:tcMar>
          </w:tcPr>
          <w:p w14:paraId="63CB30AD" w14:textId="64CADEAD" w:rsidR="00161378" w:rsidRDefault="00B10EB2" w:rsidP="00237BEA">
            <w:pPr>
              <w:widowControl w:val="0"/>
              <w:jc w:val="center"/>
            </w:pPr>
            <w:r>
              <w:rPr>
                <w:i/>
              </w:rPr>
              <w:t>searchResult--&gt;item-&gt;topRatedListing</w:t>
            </w:r>
          </w:p>
        </w:tc>
        <w:tc>
          <w:tcPr>
            <w:tcW w:w="2970" w:type="dxa"/>
          </w:tcPr>
          <w:p w14:paraId="1D77F40A" w14:textId="53B67AF6" w:rsidR="00161378" w:rsidRDefault="00AA5B2C" w:rsidP="00237BEA">
            <w:pPr>
              <w:widowControl w:val="0"/>
              <w:jc w:val="center"/>
            </w:pPr>
            <w:r>
              <w:t>"item"-&gt;"basicInfo"-&gt; “topRatedListing”</w:t>
            </w:r>
          </w:p>
        </w:tc>
        <w:tc>
          <w:tcPr>
            <w:tcW w:w="2870" w:type="dxa"/>
            <w:tcMar>
              <w:top w:w="100" w:type="dxa"/>
              <w:left w:w="100" w:type="dxa"/>
              <w:bottom w:w="100" w:type="dxa"/>
              <w:right w:w="100" w:type="dxa"/>
            </w:tcMar>
          </w:tcPr>
          <w:p w14:paraId="05174C7F" w14:textId="4F50D8FE" w:rsidR="00161378" w:rsidRDefault="00711589" w:rsidP="00BF366E">
            <w:pPr>
              <w:widowControl w:val="0"/>
              <w:jc w:val="center"/>
            </w:pPr>
            <w:r>
              <w:t>I</w:t>
            </w:r>
            <w:r w:rsidR="00161378">
              <w:t xml:space="preserve">f the value of </w:t>
            </w:r>
            <w:r>
              <w:rPr>
                <w:i/>
              </w:rPr>
              <w:t>field</w:t>
            </w:r>
            <w:r w:rsidR="00161378">
              <w:t xml:space="preserve"> is true, display the image itemTopRated.jp</w:t>
            </w:r>
            <w:r w:rsidR="00BF366E">
              <w:t>g after item location in item header</w:t>
            </w:r>
            <w:r w:rsidR="00161378">
              <w:t xml:space="preserve"> </w:t>
            </w:r>
          </w:p>
        </w:tc>
      </w:tr>
      <w:tr w:rsidR="001A5BE8" w14:paraId="561FC08C" w14:textId="77777777" w:rsidTr="001376A2">
        <w:tc>
          <w:tcPr>
            <w:tcW w:w="2800" w:type="dxa"/>
            <w:tcMar>
              <w:top w:w="100" w:type="dxa"/>
              <w:left w:w="100" w:type="dxa"/>
              <w:bottom w:w="100" w:type="dxa"/>
              <w:right w:w="100" w:type="dxa"/>
            </w:tcMar>
          </w:tcPr>
          <w:p w14:paraId="5A7786C6" w14:textId="2A610EED" w:rsidR="001A5BE8" w:rsidRPr="00AE7CA8" w:rsidRDefault="00AE7CA8" w:rsidP="00AE7CA8">
            <w:pPr>
              <w:widowControl w:val="0"/>
              <w:jc w:val="center"/>
              <w:rPr>
                <w:i/>
              </w:rPr>
            </w:pPr>
            <w:r>
              <w:rPr>
                <w:i/>
              </w:rPr>
              <w:t>searchResult--&gt;item-&gt;</w:t>
            </w:r>
            <w:r w:rsidRPr="00AE7CA8">
              <w:rPr>
                <w:rFonts w:ascii="Courier" w:eastAsia="Times New Roman" w:hAnsi="Courier" w:cs="Times New Roman"/>
                <w:color w:val="881280"/>
                <w:sz w:val="20"/>
                <w:szCs w:val="20"/>
                <w:lang w:eastAsia="en-US"/>
              </w:rPr>
              <w:t xml:space="preserve"> </w:t>
            </w:r>
            <w:r w:rsidRPr="00AE7CA8">
              <w:rPr>
                <w:i/>
              </w:rPr>
              <w:t>sellerInfo</w:t>
            </w:r>
            <w:r>
              <w:rPr>
                <w:i/>
              </w:rPr>
              <w:t>-&gt;</w:t>
            </w:r>
            <w:r w:rsidRPr="00AE7CA8">
              <w:rPr>
                <w:rFonts w:ascii="Courier" w:eastAsia="Times New Roman" w:hAnsi="Courier" w:cs="Times New Roman"/>
                <w:color w:val="881280"/>
                <w:sz w:val="20"/>
                <w:szCs w:val="20"/>
                <w:lang w:eastAsia="en-US"/>
              </w:rPr>
              <w:t xml:space="preserve"> </w:t>
            </w:r>
            <w:r w:rsidRPr="00AE7CA8">
              <w:rPr>
                <w:i/>
              </w:rPr>
              <w:t>sellerUserName</w:t>
            </w:r>
          </w:p>
        </w:tc>
        <w:tc>
          <w:tcPr>
            <w:tcW w:w="2970" w:type="dxa"/>
          </w:tcPr>
          <w:p w14:paraId="367A4FDE" w14:textId="2591DFA9" w:rsidR="001A5BE8" w:rsidRDefault="001A5BE8" w:rsidP="00237BEA">
            <w:pPr>
              <w:widowControl w:val="0"/>
              <w:jc w:val="center"/>
              <w:rPr>
                <w:i/>
              </w:rPr>
            </w:pPr>
            <w:r>
              <w:t>"item"-&gt;" sellerInfo "-&gt; “sellerUserName”</w:t>
            </w:r>
          </w:p>
        </w:tc>
        <w:tc>
          <w:tcPr>
            <w:tcW w:w="2870" w:type="dxa"/>
            <w:tcMar>
              <w:top w:w="100" w:type="dxa"/>
              <w:left w:w="100" w:type="dxa"/>
              <w:bottom w:w="100" w:type="dxa"/>
              <w:right w:w="100" w:type="dxa"/>
            </w:tcMar>
          </w:tcPr>
          <w:p w14:paraId="0D56CDBF" w14:textId="6FF719C1" w:rsidR="001A5BE8" w:rsidRDefault="00BD702B" w:rsidP="0001378B">
            <w:pPr>
              <w:widowControl w:val="0"/>
              <w:jc w:val="center"/>
              <w:rPr>
                <w:i/>
              </w:rPr>
            </w:pPr>
            <w:r>
              <w:t xml:space="preserve">Used in Results display Seller Info tab for </w:t>
            </w:r>
            <w:r w:rsidR="0001378B">
              <w:t>User</w:t>
            </w:r>
            <w:r>
              <w:t xml:space="preserve"> name field</w:t>
            </w:r>
          </w:p>
        </w:tc>
      </w:tr>
      <w:tr w:rsidR="002E5859" w14:paraId="01075A17" w14:textId="77777777" w:rsidTr="001376A2">
        <w:tc>
          <w:tcPr>
            <w:tcW w:w="2800" w:type="dxa"/>
            <w:tcMar>
              <w:top w:w="100" w:type="dxa"/>
              <w:left w:w="100" w:type="dxa"/>
              <w:bottom w:w="100" w:type="dxa"/>
              <w:right w:w="100" w:type="dxa"/>
            </w:tcMar>
          </w:tcPr>
          <w:p w14:paraId="03FED193" w14:textId="27B56299" w:rsidR="002E5859" w:rsidRDefault="00E6685C" w:rsidP="00237BEA">
            <w:pPr>
              <w:widowControl w:val="0"/>
              <w:jc w:val="center"/>
            </w:pPr>
            <w:r>
              <w:rPr>
                <w:i/>
              </w:rPr>
              <w:t>searchResult--&gt;item-&gt;</w:t>
            </w:r>
            <w:r w:rsidRPr="00AE7CA8">
              <w:rPr>
                <w:rFonts w:ascii="Courier" w:eastAsia="Times New Roman" w:hAnsi="Courier" w:cs="Times New Roman"/>
                <w:color w:val="881280"/>
                <w:sz w:val="20"/>
                <w:szCs w:val="20"/>
                <w:lang w:eastAsia="en-US"/>
              </w:rPr>
              <w:t xml:space="preserve"> </w:t>
            </w:r>
            <w:r w:rsidRPr="00AE7CA8">
              <w:rPr>
                <w:i/>
              </w:rPr>
              <w:t>sellerInfo</w:t>
            </w:r>
            <w:r>
              <w:rPr>
                <w:i/>
              </w:rPr>
              <w:t>-&gt;</w:t>
            </w:r>
            <w:r w:rsidRPr="00AE7CA8">
              <w:rPr>
                <w:rFonts w:ascii="Courier" w:eastAsia="Times New Roman" w:hAnsi="Courier" w:cs="Times New Roman"/>
                <w:color w:val="881280"/>
                <w:sz w:val="20"/>
                <w:szCs w:val="20"/>
                <w:lang w:eastAsia="en-US"/>
              </w:rPr>
              <w:t xml:space="preserve"> </w:t>
            </w:r>
            <w:r w:rsidRPr="00E6685C">
              <w:rPr>
                <w:i/>
              </w:rPr>
              <w:t>feedbackScore</w:t>
            </w:r>
          </w:p>
        </w:tc>
        <w:tc>
          <w:tcPr>
            <w:tcW w:w="2970" w:type="dxa"/>
          </w:tcPr>
          <w:p w14:paraId="61BAB118" w14:textId="2312F74C" w:rsidR="002E5859" w:rsidRDefault="002E5859" w:rsidP="00237BEA">
            <w:pPr>
              <w:widowControl w:val="0"/>
              <w:jc w:val="center"/>
              <w:rPr>
                <w:i/>
              </w:rPr>
            </w:pPr>
            <w:r>
              <w:t>"item"-&gt;" sellerInfo "-&gt; “feedbackScore”</w:t>
            </w:r>
          </w:p>
        </w:tc>
        <w:tc>
          <w:tcPr>
            <w:tcW w:w="2870" w:type="dxa"/>
            <w:tcMar>
              <w:top w:w="100" w:type="dxa"/>
              <w:left w:w="100" w:type="dxa"/>
              <w:bottom w:w="100" w:type="dxa"/>
              <w:right w:w="100" w:type="dxa"/>
            </w:tcMar>
          </w:tcPr>
          <w:p w14:paraId="5228C481" w14:textId="476BCF00" w:rsidR="002E5859" w:rsidRDefault="008F0E47" w:rsidP="008F0E47">
            <w:pPr>
              <w:widowControl w:val="0"/>
              <w:jc w:val="center"/>
              <w:rPr>
                <w:i/>
              </w:rPr>
            </w:pPr>
            <w:r>
              <w:t>Used in Results display Seller Info tab for Feedback score field</w:t>
            </w:r>
          </w:p>
        </w:tc>
      </w:tr>
      <w:tr w:rsidR="002E5859" w14:paraId="298A91B2" w14:textId="77777777" w:rsidTr="001376A2">
        <w:tc>
          <w:tcPr>
            <w:tcW w:w="2800" w:type="dxa"/>
            <w:tcMar>
              <w:top w:w="100" w:type="dxa"/>
              <w:left w:w="100" w:type="dxa"/>
              <w:bottom w:w="100" w:type="dxa"/>
              <w:right w:w="100" w:type="dxa"/>
            </w:tcMar>
          </w:tcPr>
          <w:p w14:paraId="5E8F8C4F" w14:textId="576E4C7F" w:rsidR="002E5859" w:rsidRDefault="00E6685C" w:rsidP="00237BEA">
            <w:pPr>
              <w:widowControl w:val="0"/>
              <w:jc w:val="center"/>
            </w:pPr>
            <w:r>
              <w:rPr>
                <w:i/>
              </w:rPr>
              <w:t>searchResult--&gt;item-&gt;</w:t>
            </w:r>
            <w:r w:rsidRPr="00AE7CA8">
              <w:rPr>
                <w:rFonts w:ascii="Courier" w:eastAsia="Times New Roman" w:hAnsi="Courier" w:cs="Times New Roman"/>
                <w:color w:val="881280"/>
                <w:sz w:val="20"/>
                <w:szCs w:val="20"/>
                <w:lang w:eastAsia="en-US"/>
              </w:rPr>
              <w:t xml:space="preserve"> </w:t>
            </w:r>
            <w:r w:rsidRPr="00AE7CA8">
              <w:rPr>
                <w:i/>
              </w:rPr>
              <w:t>sellerInfo</w:t>
            </w:r>
            <w:r>
              <w:rPr>
                <w:i/>
              </w:rPr>
              <w:t>-&gt;</w:t>
            </w:r>
            <w:r w:rsidRPr="00AE7CA8">
              <w:rPr>
                <w:rFonts w:ascii="Courier" w:eastAsia="Times New Roman" w:hAnsi="Courier" w:cs="Times New Roman"/>
                <w:color w:val="881280"/>
                <w:sz w:val="20"/>
                <w:szCs w:val="20"/>
                <w:lang w:eastAsia="en-US"/>
              </w:rPr>
              <w:t xml:space="preserve"> </w:t>
            </w:r>
            <w:r w:rsidRPr="00E6685C">
              <w:rPr>
                <w:i/>
              </w:rPr>
              <w:t>positiveFeedbackPercent</w:t>
            </w:r>
          </w:p>
        </w:tc>
        <w:tc>
          <w:tcPr>
            <w:tcW w:w="2970" w:type="dxa"/>
          </w:tcPr>
          <w:p w14:paraId="44068D96" w14:textId="5C89E4DE" w:rsidR="002E5859" w:rsidRDefault="002E5859" w:rsidP="00237BEA">
            <w:pPr>
              <w:widowControl w:val="0"/>
              <w:jc w:val="center"/>
              <w:rPr>
                <w:i/>
              </w:rPr>
            </w:pPr>
            <w:r>
              <w:t>"item"-&gt;" sellerInfo "-&gt; “positiveFeedbackPercent”</w:t>
            </w:r>
          </w:p>
        </w:tc>
        <w:tc>
          <w:tcPr>
            <w:tcW w:w="2870" w:type="dxa"/>
            <w:tcMar>
              <w:top w:w="100" w:type="dxa"/>
              <w:left w:w="100" w:type="dxa"/>
              <w:bottom w:w="100" w:type="dxa"/>
              <w:right w:w="100" w:type="dxa"/>
            </w:tcMar>
          </w:tcPr>
          <w:p w14:paraId="4A7299FE" w14:textId="3FCABFA8" w:rsidR="002E5859" w:rsidRDefault="00DD7944" w:rsidP="00DD7944">
            <w:pPr>
              <w:widowControl w:val="0"/>
              <w:jc w:val="center"/>
              <w:rPr>
                <w:i/>
              </w:rPr>
            </w:pPr>
            <w:r>
              <w:t>Used in Results display Seller Info tab for Positive feedback field</w:t>
            </w:r>
          </w:p>
        </w:tc>
      </w:tr>
      <w:tr w:rsidR="002E5859" w14:paraId="6A3612C9" w14:textId="77777777" w:rsidTr="001376A2">
        <w:tc>
          <w:tcPr>
            <w:tcW w:w="2800" w:type="dxa"/>
            <w:tcMar>
              <w:top w:w="100" w:type="dxa"/>
              <w:left w:w="100" w:type="dxa"/>
              <w:bottom w:w="100" w:type="dxa"/>
              <w:right w:w="100" w:type="dxa"/>
            </w:tcMar>
          </w:tcPr>
          <w:p w14:paraId="597B63E2" w14:textId="58C334D9" w:rsidR="002E5859" w:rsidRDefault="00E6685C" w:rsidP="00237BEA">
            <w:pPr>
              <w:widowControl w:val="0"/>
              <w:jc w:val="center"/>
            </w:pPr>
            <w:r>
              <w:rPr>
                <w:i/>
              </w:rPr>
              <w:t>searchResult--&gt;item-&gt;</w:t>
            </w:r>
            <w:r w:rsidRPr="00AE7CA8">
              <w:rPr>
                <w:rFonts w:ascii="Courier" w:eastAsia="Times New Roman" w:hAnsi="Courier" w:cs="Times New Roman"/>
                <w:color w:val="881280"/>
                <w:sz w:val="20"/>
                <w:szCs w:val="20"/>
                <w:lang w:eastAsia="en-US"/>
              </w:rPr>
              <w:t xml:space="preserve"> </w:t>
            </w:r>
            <w:r w:rsidRPr="00AE7CA8">
              <w:rPr>
                <w:i/>
              </w:rPr>
              <w:t>sellerInfo</w:t>
            </w:r>
            <w:r>
              <w:rPr>
                <w:i/>
              </w:rPr>
              <w:t>-&gt;</w:t>
            </w:r>
            <w:r w:rsidRPr="00AE7CA8">
              <w:rPr>
                <w:rFonts w:ascii="Courier" w:eastAsia="Times New Roman" w:hAnsi="Courier" w:cs="Times New Roman"/>
                <w:color w:val="881280"/>
                <w:sz w:val="20"/>
                <w:szCs w:val="20"/>
                <w:lang w:eastAsia="en-US"/>
              </w:rPr>
              <w:t xml:space="preserve"> </w:t>
            </w:r>
            <w:r w:rsidRPr="00E6685C">
              <w:rPr>
                <w:i/>
              </w:rPr>
              <w:t>feedbackRatingStar</w:t>
            </w:r>
          </w:p>
        </w:tc>
        <w:tc>
          <w:tcPr>
            <w:tcW w:w="2970" w:type="dxa"/>
          </w:tcPr>
          <w:p w14:paraId="6DB3BFA6" w14:textId="3C843C73" w:rsidR="002E5859" w:rsidRDefault="002E5859" w:rsidP="00237BEA">
            <w:pPr>
              <w:widowControl w:val="0"/>
              <w:jc w:val="center"/>
              <w:rPr>
                <w:i/>
              </w:rPr>
            </w:pPr>
            <w:r>
              <w:t>"item"-&gt;" sellerInfo "-&gt; “feedbackRatingStar”</w:t>
            </w:r>
          </w:p>
        </w:tc>
        <w:tc>
          <w:tcPr>
            <w:tcW w:w="2870" w:type="dxa"/>
            <w:tcMar>
              <w:top w:w="100" w:type="dxa"/>
              <w:left w:w="100" w:type="dxa"/>
              <w:bottom w:w="100" w:type="dxa"/>
              <w:right w:w="100" w:type="dxa"/>
            </w:tcMar>
          </w:tcPr>
          <w:p w14:paraId="23CC2863" w14:textId="74092071" w:rsidR="002E5859" w:rsidRDefault="003C47B2" w:rsidP="003C47B2">
            <w:pPr>
              <w:widowControl w:val="0"/>
              <w:jc w:val="center"/>
              <w:rPr>
                <w:i/>
              </w:rPr>
            </w:pPr>
            <w:r>
              <w:t>Used in Results display Seller Info tab for Feedback rating field</w:t>
            </w:r>
          </w:p>
        </w:tc>
      </w:tr>
      <w:tr w:rsidR="002E5859" w14:paraId="680D6F41" w14:textId="77777777" w:rsidTr="001376A2">
        <w:tc>
          <w:tcPr>
            <w:tcW w:w="2800" w:type="dxa"/>
            <w:tcMar>
              <w:top w:w="100" w:type="dxa"/>
              <w:left w:w="100" w:type="dxa"/>
              <w:bottom w:w="100" w:type="dxa"/>
              <w:right w:w="100" w:type="dxa"/>
            </w:tcMar>
          </w:tcPr>
          <w:p w14:paraId="080ACC68" w14:textId="4F8673E5" w:rsidR="002E5859" w:rsidRDefault="00E6685C" w:rsidP="00237BEA">
            <w:pPr>
              <w:widowControl w:val="0"/>
              <w:jc w:val="center"/>
            </w:pPr>
            <w:r>
              <w:rPr>
                <w:i/>
              </w:rPr>
              <w:t>searchResult--&gt;item-&gt;</w:t>
            </w:r>
            <w:r w:rsidRPr="00AE7CA8">
              <w:rPr>
                <w:rFonts w:ascii="Courier" w:eastAsia="Times New Roman" w:hAnsi="Courier" w:cs="Times New Roman"/>
                <w:color w:val="881280"/>
                <w:sz w:val="20"/>
                <w:szCs w:val="20"/>
                <w:lang w:eastAsia="en-US"/>
              </w:rPr>
              <w:t xml:space="preserve"> </w:t>
            </w:r>
            <w:r w:rsidRPr="00AE7CA8">
              <w:rPr>
                <w:i/>
              </w:rPr>
              <w:t>sellerInfo</w:t>
            </w:r>
            <w:r>
              <w:rPr>
                <w:i/>
              </w:rPr>
              <w:t>-&gt;</w:t>
            </w:r>
            <w:r w:rsidRPr="00AE7CA8">
              <w:rPr>
                <w:rFonts w:ascii="Courier" w:eastAsia="Times New Roman" w:hAnsi="Courier" w:cs="Times New Roman"/>
                <w:color w:val="881280"/>
                <w:sz w:val="20"/>
                <w:szCs w:val="20"/>
                <w:lang w:eastAsia="en-US"/>
              </w:rPr>
              <w:t xml:space="preserve"> </w:t>
            </w:r>
            <w:r w:rsidRPr="00E6685C">
              <w:rPr>
                <w:i/>
              </w:rPr>
              <w:t>topRatedSeller</w:t>
            </w:r>
          </w:p>
        </w:tc>
        <w:tc>
          <w:tcPr>
            <w:tcW w:w="2970" w:type="dxa"/>
          </w:tcPr>
          <w:p w14:paraId="2150658F" w14:textId="192292D2" w:rsidR="002E5859" w:rsidRDefault="002E5859" w:rsidP="00237BEA">
            <w:pPr>
              <w:widowControl w:val="0"/>
              <w:jc w:val="center"/>
              <w:rPr>
                <w:i/>
              </w:rPr>
            </w:pPr>
            <w:r>
              <w:t>"item"-&gt;" sellerInfo "-&gt; “topRatedSeller”</w:t>
            </w:r>
          </w:p>
        </w:tc>
        <w:tc>
          <w:tcPr>
            <w:tcW w:w="2870" w:type="dxa"/>
            <w:tcMar>
              <w:top w:w="100" w:type="dxa"/>
              <w:left w:w="100" w:type="dxa"/>
              <w:bottom w:w="100" w:type="dxa"/>
              <w:right w:w="100" w:type="dxa"/>
            </w:tcMar>
          </w:tcPr>
          <w:p w14:paraId="2454E622" w14:textId="0D86E6F7" w:rsidR="002E5859" w:rsidRDefault="00CA70AB" w:rsidP="00CA70AB">
            <w:pPr>
              <w:widowControl w:val="0"/>
              <w:jc w:val="center"/>
              <w:rPr>
                <w:i/>
              </w:rPr>
            </w:pPr>
            <w:r>
              <w:t>Used in Results display Seller Info tab for Top rated field</w:t>
            </w:r>
          </w:p>
        </w:tc>
      </w:tr>
      <w:tr w:rsidR="002E5859" w14:paraId="002C520D" w14:textId="77777777" w:rsidTr="001376A2">
        <w:tc>
          <w:tcPr>
            <w:tcW w:w="2800" w:type="dxa"/>
            <w:tcMar>
              <w:top w:w="100" w:type="dxa"/>
              <w:left w:w="100" w:type="dxa"/>
              <w:bottom w:w="100" w:type="dxa"/>
              <w:right w:w="100" w:type="dxa"/>
            </w:tcMar>
          </w:tcPr>
          <w:p w14:paraId="46475B7F" w14:textId="517B7F8E" w:rsidR="002E5859" w:rsidRDefault="00E6685C" w:rsidP="00237BEA">
            <w:pPr>
              <w:widowControl w:val="0"/>
              <w:jc w:val="center"/>
            </w:pPr>
            <w:r>
              <w:rPr>
                <w:i/>
              </w:rPr>
              <w:t>searchResult--&gt;item-&gt;</w:t>
            </w:r>
            <w:r w:rsidRPr="00AE7CA8">
              <w:rPr>
                <w:rFonts w:ascii="Courier" w:eastAsia="Times New Roman" w:hAnsi="Courier" w:cs="Times New Roman"/>
                <w:color w:val="881280"/>
                <w:sz w:val="20"/>
                <w:szCs w:val="20"/>
                <w:lang w:eastAsia="en-US"/>
              </w:rPr>
              <w:t xml:space="preserve"> </w:t>
            </w:r>
            <w:r w:rsidR="000E7189">
              <w:rPr>
                <w:i/>
              </w:rPr>
              <w:t>store</w:t>
            </w:r>
            <w:r w:rsidR="000E7189" w:rsidRPr="00AE7CA8">
              <w:rPr>
                <w:i/>
              </w:rPr>
              <w:t>Info</w:t>
            </w:r>
            <w:r w:rsidR="000E7189">
              <w:rPr>
                <w:i/>
              </w:rPr>
              <w:t>-&gt;</w:t>
            </w:r>
            <w:r w:rsidR="000E7189" w:rsidRPr="00AE7CA8">
              <w:rPr>
                <w:rFonts w:ascii="Courier" w:eastAsia="Times New Roman" w:hAnsi="Courier" w:cs="Times New Roman"/>
                <w:color w:val="881280"/>
                <w:sz w:val="20"/>
                <w:szCs w:val="20"/>
                <w:lang w:eastAsia="en-US"/>
              </w:rPr>
              <w:t xml:space="preserve"> </w:t>
            </w:r>
            <w:r w:rsidR="000E7189">
              <w:rPr>
                <w:i/>
              </w:rPr>
              <w:t>storeName</w:t>
            </w:r>
          </w:p>
        </w:tc>
        <w:tc>
          <w:tcPr>
            <w:tcW w:w="2970" w:type="dxa"/>
          </w:tcPr>
          <w:p w14:paraId="3A8DE2AA" w14:textId="0A8A8F2A" w:rsidR="002E5859" w:rsidRDefault="002E5859" w:rsidP="00237BEA">
            <w:pPr>
              <w:widowControl w:val="0"/>
              <w:jc w:val="center"/>
              <w:rPr>
                <w:i/>
              </w:rPr>
            </w:pPr>
            <w:r>
              <w:t>"item"-&gt;" sellerInfo "-&gt; “sellerStoreName”</w:t>
            </w:r>
          </w:p>
        </w:tc>
        <w:tc>
          <w:tcPr>
            <w:tcW w:w="2870" w:type="dxa"/>
            <w:tcMar>
              <w:top w:w="100" w:type="dxa"/>
              <w:left w:w="100" w:type="dxa"/>
              <w:bottom w:w="100" w:type="dxa"/>
              <w:right w:w="100" w:type="dxa"/>
            </w:tcMar>
          </w:tcPr>
          <w:p w14:paraId="703D7131" w14:textId="4D2152E5" w:rsidR="002E5859" w:rsidRDefault="00A877C5" w:rsidP="00A877C5">
            <w:pPr>
              <w:widowControl w:val="0"/>
              <w:jc w:val="center"/>
              <w:rPr>
                <w:i/>
              </w:rPr>
            </w:pPr>
            <w:r>
              <w:t>Used in Results display Seller Info tab for Store field</w:t>
            </w:r>
          </w:p>
        </w:tc>
      </w:tr>
      <w:tr w:rsidR="002E5859" w14:paraId="6EC90429" w14:textId="77777777" w:rsidTr="001376A2">
        <w:tc>
          <w:tcPr>
            <w:tcW w:w="2800" w:type="dxa"/>
            <w:tcMar>
              <w:top w:w="100" w:type="dxa"/>
              <w:left w:w="100" w:type="dxa"/>
              <w:bottom w:w="100" w:type="dxa"/>
              <w:right w:w="100" w:type="dxa"/>
            </w:tcMar>
          </w:tcPr>
          <w:p w14:paraId="4D1BA6E6" w14:textId="474008B4" w:rsidR="002E5859" w:rsidRDefault="00E6685C" w:rsidP="008A2559">
            <w:pPr>
              <w:widowControl w:val="0"/>
              <w:jc w:val="center"/>
            </w:pPr>
            <w:r>
              <w:rPr>
                <w:i/>
              </w:rPr>
              <w:t>searchResult--&gt;item-&gt;</w:t>
            </w:r>
            <w:r w:rsidRPr="00AE7CA8">
              <w:rPr>
                <w:rFonts w:ascii="Courier" w:eastAsia="Times New Roman" w:hAnsi="Courier" w:cs="Times New Roman"/>
                <w:color w:val="881280"/>
                <w:sz w:val="20"/>
                <w:szCs w:val="20"/>
                <w:lang w:eastAsia="en-US"/>
              </w:rPr>
              <w:t xml:space="preserve"> </w:t>
            </w:r>
            <w:r>
              <w:rPr>
                <w:i/>
              </w:rPr>
              <w:t>store</w:t>
            </w:r>
            <w:r w:rsidRPr="00AE7CA8">
              <w:rPr>
                <w:i/>
              </w:rPr>
              <w:t>Info</w:t>
            </w:r>
            <w:r>
              <w:rPr>
                <w:i/>
              </w:rPr>
              <w:t>-&gt;</w:t>
            </w:r>
            <w:r w:rsidRPr="00AE7CA8">
              <w:rPr>
                <w:rFonts w:ascii="Courier" w:eastAsia="Times New Roman" w:hAnsi="Courier" w:cs="Times New Roman"/>
                <w:color w:val="881280"/>
                <w:sz w:val="20"/>
                <w:szCs w:val="20"/>
                <w:lang w:eastAsia="en-US"/>
              </w:rPr>
              <w:t xml:space="preserve"> </w:t>
            </w:r>
            <w:r w:rsidR="008A2559">
              <w:rPr>
                <w:i/>
              </w:rPr>
              <w:t>storeURL</w:t>
            </w:r>
          </w:p>
        </w:tc>
        <w:tc>
          <w:tcPr>
            <w:tcW w:w="2970" w:type="dxa"/>
          </w:tcPr>
          <w:p w14:paraId="38DEA384" w14:textId="6F88836B" w:rsidR="002E5859" w:rsidRDefault="002E5859" w:rsidP="00237BEA">
            <w:pPr>
              <w:widowControl w:val="0"/>
              <w:jc w:val="center"/>
              <w:rPr>
                <w:i/>
              </w:rPr>
            </w:pPr>
            <w:r>
              <w:t>"item"-&gt;" sellerInfo "-&gt; “sellerStoreURL”</w:t>
            </w:r>
          </w:p>
        </w:tc>
        <w:tc>
          <w:tcPr>
            <w:tcW w:w="2870" w:type="dxa"/>
            <w:tcMar>
              <w:top w:w="100" w:type="dxa"/>
              <w:left w:w="100" w:type="dxa"/>
              <w:bottom w:w="100" w:type="dxa"/>
              <w:right w:w="100" w:type="dxa"/>
            </w:tcMar>
          </w:tcPr>
          <w:p w14:paraId="5033D040" w14:textId="3844C93C" w:rsidR="002E5859" w:rsidRDefault="00BA1CA0" w:rsidP="00237BEA">
            <w:pPr>
              <w:widowControl w:val="0"/>
              <w:jc w:val="center"/>
              <w:rPr>
                <w:i/>
              </w:rPr>
            </w:pPr>
            <w:r>
              <w:t>Used in Results display Seller Info tab for Store field as a hyperlink</w:t>
            </w:r>
          </w:p>
        </w:tc>
      </w:tr>
      <w:tr w:rsidR="001D22E9" w14:paraId="1FD039E2" w14:textId="77777777" w:rsidTr="001376A2">
        <w:tc>
          <w:tcPr>
            <w:tcW w:w="2800" w:type="dxa"/>
            <w:tcMar>
              <w:top w:w="100" w:type="dxa"/>
              <w:left w:w="100" w:type="dxa"/>
              <w:bottom w:w="100" w:type="dxa"/>
              <w:right w:w="100" w:type="dxa"/>
            </w:tcMar>
          </w:tcPr>
          <w:p w14:paraId="7F6BE821" w14:textId="6549FE78" w:rsidR="001D22E9" w:rsidRDefault="001376A2" w:rsidP="00237BEA">
            <w:pPr>
              <w:widowControl w:val="0"/>
              <w:jc w:val="center"/>
            </w:pPr>
            <w:r>
              <w:rPr>
                <w:i/>
              </w:rPr>
              <w:t>searchResult-&gt;item-&gt;shippingInfo-&gt;</w:t>
            </w:r>
            <w:r>
              <w:t xml:space="preserve"> shippingType</w:t>
            </w:r>
          </w:p>
        </w:tc>
        <w:tc>
          <w:tcPr>
            <w:tcW w:w="2970" w:type="dxa"/>
          </w:tcPr>
          <w:p w14:paraId="69B54820" w14:textId="2787FA7C" w:rsidR="001D22E9" w:rsidRDefault="001D22E9" w:rsidP="001D22E9">
            <w:pPr>
              <w:widowControl w:val="0"/>
              <w:jc w:val="center"/>
              <w:rPr>
                <w:i/>
              </w:rPr>
            </w:pPr>
            <w:r>
              <w:t>"item"-&gt;" shippingInfo "-&gt; “</w:t>
            </w:r>
            <w:r w:rsidR="00137176">
              <w:t>shippingType</w:t>
            </w:r>
            <w:r>
              <w:t>”</w:t>
            </w:r>
          </w:p>
        </w:tc>
        <w:tc>
          <w:tcPr>
            <w:tcW w:w="2870" w:type="dxa"/>
            <w:tcMar>
              <w:top w:w="100" w:type="dxa"/>
              <w:left w:w="100" w:type="dxa"/>
              <w:bottom w:w="100" w:type="dxa"/>
              <w:right w:w="100" w:type="dxa"/>
            </w:tcMar>
          </w:tcPr>
          <w:p w14:paraId="6A9CE37E" w14:textId="5D5B2128" w:rsidR="001D22E9" w:rsidRDefault="001376A2" w:rsidP="001376A2">
            <w:pPr>
              <w:widowControl w:val="0"/>
              <w:jc w:val="center"/>
              <w:rPr>
                <w:i/>
              </w:rPr>
            </w:pPr>
            <w:r>
              <w:t>Used in Results display Shipping Info tab for Shipping type field. It must be space separated</w:t>
            </w:r>
            <w:r w:rsidR="00C74410">
              <w:t>.</w:t>
            </w:r>
          </w:p>
        </w:tc>
      </w:tr>
      <w:tr w:rsidR="00137176" w14:paraId="58091FE5" w14:textId="77777777" w:rsidTr="001376A2">
        <w:tc>
          <w:tcPr>
            <w:tcW w:w="2800" w:type="dxa"/>
            <w:tcMar>
              <w:top w:w="100" w:type="dxa"/>
              <w:left w:w="100" w:type="dxa"/>
              <w:bottom w:w="100" w:type="dxa"/>
              <w:right w:w="100" w:type="dxa"/>
            </w:tcMar>
          </w:tcPr>
          <w:p w14:paraId="59206818" w14:textId="12E4E7E9" w:rsidR="00137176" w:rsidRDefault="001376A2" w:rsidP="00237BEA">
            <w:pPr>
              <w:widowControl w:val="0"/>
              <w:jc w:val="center"/>
            </w:pPr>
            <w:r>
              <w:rPr>
                <w:i/>
              </w:rPr>
              <w:t>searchResult-&gt;item-&gt;shippingInfo-&gt;</w:t>
            </w:r>
            <w:r>
              <w:t xml:space="preserve"> shipToLocations</w:t>
            </w:r>
          </w:p>
        </w:tc>
        <w:tc>
          <w:tcPr>
            <w:tcW w:w="2970" w:type="dxa"/>
          </w:tcPr>
          <w:p w14:paraId="6A43B8F8" w14:textId="77777777" w:rsidR="00137176" w:rsidRDefault="00137176" w:rsidP="00237BEA">
            <w:pPr>
              <w:widowControl w:val="0"/>
              <w:jc w:val="center"/>
            </w:pPr>
            <w:r>
              <w:t>"item"-&gt;" shippingInfo "-&gt; “shipToLocations”</w:t>
            </w:r>
          </w:p>
          <w:p w14:paraId="4B4650A9" w14:textId="69CA6E58" w:rsidR="00EA0F89" w:rsidRDefault="00EA0F89" w:rsidP="00237BEA">
            <w:pPr>
              <w:widowControl w:val="0"/>
              <w:jc w:val="center"/>
              <w:rPr>
                <w:i/>
              </w:rPr>
            </w:pPr>
            <w:r>
              <w:t xml:space="preserve">Please note that there might be several shipToLocations tags inside </w:t>
            </w:r>
            <w:r>
              <w:rPr>
                <w:i/>
              </w:rPr>
              <w:t>shippingInfo</w:t>
            </w:r>
            <w:r>
              <w:t xml:space="preserve"> tag. All </w:t>
            </w:r>
            <w:r>
              <w:lastRenderedPageBreak/>
              <w:t>the results comma separated must be returned.</w:t>
            </w:r>
          </w:p>
        </w:tc>
        <w:tc>
          <w:tcPr>
            <w:tcW w:w="2870" w:type="dxa"/>
            <w:tcMar>
              <w:top w:w="100" w:type="dxa"/>
              <w:left w:w="100" w:type="dxa"/>
              <w:bottom w:w="100" w:type="dxa"/>
              <w:right w:w="100" w:type="dxa"/>
            </w:tcMar>
          </w:tcPr>
          <w:p w14:paraId="63914B78" w14:textId="15056ED4" w:rsidR="00137176" w:rsidRDefault="00757A45" w:rsidP="00EA0F89">
            <w:pPr>
              <w:widowControl w:val="0"/>
              <w:jc w:val="center"/>
              <w:rPr>
                <w:i/>
              </w:rPr>
            </w:pPr>
            <w:r>
              <w:lastRenderedPageBreak/>
              <w:t xml:space="preserve">Used in Results display Shipping Info tab for </w:t>
            </w:r>
            <w:r w:rsidR="00EA0F89">
              <w:t>Shipping locations</w:t>
            </w:r>
            <w:r>
              <w:t xml:space="preserve"> field. </w:t>
            </w:r>
          </w:p>
        </w:tc>
      </w:tr>
      <w:tr w:rsidR="00137176" w14:paraId="7211FC83" w14:textId="77777777" w:rsidTr="001376A2">
        <w:tc>
          <w:tcPr>
            <w:tcW w:w="2800" w:type="dxa"/>
            <w:tcMar>
              <w:top w:w="100" w:type="dxa"/>
              <w:left w:w="100" w:type="dxa"/>
              <w:bottom w:w="100" w:type="dxa"/>
              <w:right w:w="100" w:type="dxa"/>
            </w:tcMar>
          </w:tcPr>
          <w:p w14:paraId="721525BD" w14:textId="1D33B13F" w:rsidR="00137176" w:rsidRDefault="00FE48FA" w:rsidP="00237BEA">
            <w:pPr>
              <w:widowControl w:val="0"/>
              <w:jc w:val="center"/>
            </w:pPr>
            <w:r>
              <w:rPr>
                <w:i/>
              </w:rPr>
              <w:lastRenderedPageBreak/>
              <w:t>searchResult-&gt;item-&gt;shippingInfo-&gt;expeditedShippin</w:t>
            </w:r>
            <w:r>
              <w:t>g</w:t>
            </w:r>
          </w:p>
        </w:tc>
        <w:tc>
          <w:tcPr>
            <w:tcW w:w="2970" w:type="dxa"/>
          </w:tcPr>
          <w:p w14:paraId="3055C510" w14:textId="08E5FDE2" w:rsidR="00137176" w:rsidRDefault="00137176" w:rsidP="00237BEA">
            <w:pPr>
              <w:widowControl w:val="0"/>
              <w:jc w:val="center"/>
              <w:rPr>
                <w:i/>
              </w:rPr>
            </w:pPr>
            <w:r>
              <w:t>"item"-&gt;" shippingInfo "-&gt; “</w:t>
            </w:r>
            <w:r w:rsidR="00476627">
              <w:t>expeditedShipping</w:t>
            </w:r>
            <w:r>
              <w:t>”</w:t>
            </w:r>
          </w:p>
        </w:tc>
        <w:tc>
          <w:tcPr>
            <w:tcW w:w="2870" w:type="dxa"/>
            <w:tcMar>
              <w:top w:w="100" w:type="dxa"/>
              <w:left w:w="100" w:type="dxa"/>
              <w:bottom w:w="100" w:type="dxa"/>
              <w:right w:w="100" w:type="dxa"/>
            </w:tcMar>
          </w:tcPr>
          <w:p w14:paraId="6575C4F6" w14:textId="680D7477" w:rsidR="00137176" w:rsidRDefault="00F37F41" w:rsidP="00F37F41">
            <w:pPr>
              <w:widowControl w:val="0"/>
              <w:jc w:val="center"/>
              <w:rPr>
                <w:i/>
              </w:rPr>
            </w:pPr>
            <w:r>
              <w:t>Used in Results display Shipping Info tab for Expedited shipping field.</w:t>
            </w:r>
          </w:p>
        </w:tc>
      </w:tr>
      <w:tr w:rsidR="00137176" w14:paraId="11F96E2A" w14:textId="77777777" w:rsidTr="001376A2">
        <w:tc>
          <w:tcPr>
            <w:tcW w:w="2800" w:type="dxa"/>
            <w:tcMar>
              <w:top w:w="100" w:type="dxa"/>
              <w:left w:w="100" w:type="dxa"/>
              <w:bottom w:w="100" w:type="dxa"/>
              <w:right w:w="100" w:type="dxa"/>
            </w:tcMar>
          </w:tcPr>
          <w:p w14:paraId="6B61042F" w14:textId="07889287" w:rsidR="00137176" w:rsidRDefault="001376A2" w:rsidP="00237BEA">
            <w:pPr>
              <w:widowControl w:val="0"/>
              <w:jc w:val="center"/>
            </w:pPr>
            <w:r>
              <w:rPr>
                <w:i/>
              </w:rPr>
              <w:t>searchResult-&gt;item-&gt;shippingInfo-&gt;</w:t>
            </w:r>
            <w:r w:rsidRPr="001376A2">
              <w:t xml:space="preserve"> </w:t>
            </w:r>
            <w:r w:rsidRPr="001376A2">
              <w:rPr>
                <w:i/>
              </w:rPr>
              <w:t>oneDayShippingAvailable</w:t>
            </w:r>
          </w:p>
        </w:tc>
        <w:tc>
          <w:tcPr>
            <w:tcW w:w="2970" w:type="dxa"/>
          </w:tcPr>
          <w:p w14:paraId="03EA5E9D" w14:textId="73D42EEA" w:rsidR="00137176" w:rsidRDefault="00137176" w:rsidP="00237BEA">
            <w:pPr>
              <w:widowControl w:val="0"/>
              <w:jc w:val="center"/>
              <w:rPr>
                <w:i/>
              </w:rPr>
            </w:pPr>
            <w:r>
              <w:t>"item"-&gt;" shippingInfo "-&gt; “</w:t>
            </w:r>
            <w:r w:rsidR="0049439B">
              <w:t>oneDayShippingAvailable</w:t>
            </w:r>
            <w:r>
              <w:t>”</w:t>
            </w:r>
          </w:p>
        </w:tc>
        <w:tc>
          <w:tcPr>
            <w:tcW w:w="2870" w:type="dxa"/>
            <w:tcMar>
              <w:top w:w="100" w:type="dxa"/>
              <w:left w:w="100" w:type="dxa"/>
              <w:bottom w:w="100" w:type="dxa"/>
              <w:right w:w="100" w:type="dxa"/>
            </w:tcMar>
          </w:tcPr>
          <w:p w14:paraId="513C50ED" w14:textId="6432DED6" w:rsidR="00137176" w:rsidRDefault="004D581E" w:rsidP="00237BEA">
            <w:pPr>
              <w:widowControl w:val="0"/>
              <w:jc w:val="center"/>
              <w:rPr>
                <w:i/>
              </w:rPr>
            </w:pPr>
            <w:r>
              <w:t>Used in Results display Shipping Info tab for One day shipping field.</w:t>
            </w:r>
          </w:p>
        </w:tc>
      </w:tr>
      <w:tr w:rsidR="001D22E9" w14:paraId="24996494" w14:textId="77777777" w:rsidTr="001376A2">
        <w:tc>
          <w:tcPr>
            <w:tcW w:w="2800" w:type="dxa"/>
            <w:tcMar>
              <w:top w:w="100" w:type="dxa"/>
              <w:left w:w="100" w:type="dxa"/>
              <w:bottom w:w="100" w:type="dxa"/>
              <w:right w:w="100" w:type="dxa"/>
            </w:tcMar>
          </w:tcPr>
          <w:p w14:paraId="1B6B125F" w14:textId="1E0E87AD" w:rsidR="001D22E9" w:rsidRDefault="001C6D8D" w:rsidP="00237BEA">
            <w:pPr>
              <w:widowControl w:val="0"/>
              <w:jc w:val="center"/>
            </w:pPr>
            <w:r>
              <w:rPr>
                <w:i/>
              </w:rPr>
              <w:t>searchResult-&gt;item-&gt;returnsAccepted</w:t>
            </w:r>
          </w:p>
        </w:tc>
        <w:tc>
          <w:tcPr>
            <w:tcW w:w="2970" w:type="dxa"/>
          </w:tcPr>
          <w:p w14:paraId="75AC794F" w14:textId="4818026E" w:rsidR="001D22E9" w:rsidRDefault="00137176" w:rsidP="00237BEA">
            <w:pPr>
              <w:widowControl w:val="0"/>
              <w:jc w:val="center"/>
              <w:rPr>
                <w:i/>
              </w:rPr>
            </w:pPr>
            <w:r>
              <w:t>"item"-&gt;" shippingInfo "-&gt; “</w:t>
            </w:r>
            <w:r w:rsidR="0049439B">
              <w:t>returnsAccepted</w:t>
            </w:r>
            <w:r>
              <w:t>”</w:t>
            </w:r>
          </w:p>
        </w:tc>
        <w:tc>
          <w:tcPr>
            <w:tcW w:w="2870" w:type="dxa"/>
            <w:tcMar>
              <w:top w:w="100" w:type="dxa"/>
              <w:left w:w="100" w:type="dxa"/>
              <w:bottom w:w="100" w:type="dxa"/>
              <w:right w:w="100" w:type="dxa"/>
            </w:tcMar>
          </w:tcPr>
          <w:p w14:paraId="74B6D1BE" w14:textId="359781AD" w:rsidR="001D22E9" w:rsidRDefault="004D581E" w:rsidP="00237BEA">
            <w:pPr>
              <w:widowControl w:val="0"/>
              <w:jc w:val="center"/>
              <w:rPr>
                <w:i/>
              </w:rPr>
            </w:pPr>
            <w:r>
              <w:t>Used in Results display Shipping Info tab for Returns accepted field.</w:t>
            </w:r>
          </w:p>
        </w:tc>
      </w:tr>
      <w:tr w:rsidR="0049439B" w14:paraId="44E9B1EC" w14:textId="77777777" w:rsidTr="001376A2">
        <w:tc>
          <w:tcPr>
            <w:tcW w:w="2800" w:type="dxa"/>
            <w:tcMar>
              <w:top w:w="100" w:type="dxa"/>
              <w:left w:w="100" w:type="dxa"/>
              <w:bottom w:w="100" w:type="dxa"/>
              <w:right w:w="100" w:type="dxa"/>
            </w:tcMar>
          </w:tcPr>
          <w:p w14:paraId="5AF36BC2" w14:textId="1489EF7D" w:rsidR="0049439B" w:rsidRDefault="00FE48FA" w:rsidP="00237BEA">
            <w:pPr>
              <w:widowControl w:val="0"/>
              <w:jc w:val="center"/>
            </w:pPr>
            <w:r>
              <w:rPr>
                <w:i/>
              </w:rPr>
              <w:t>searchResult-&gt;item-&gt;shippingInfo-&gt;handlingTime</w:t>
            </w:r>
          </w:p>
        </w:tc>
        <w:tc>
          <w:tcPr>
            <w:tcW w:w="2970" w:type="dxa"/>
          </w:tcPr>
          <w:p w14:paraId="4779E2FE" w14:textId="42B30395" w:rsidR="0049439B" w:rsidRDefault="0049439B" w:rsidP="00237BEA">
            <w:pPr>
              <w:widowControl w:val="0"/>
              <w:jc w:val="center"/>
              <w:rPr>
                <w:i/>
              </w:rPr>
            </w:pPr>
            <w:r>
              <w:t>"item"-&gt;" shippingInfo "-&gt; “handlingTime”</w:t>
            </w:r>
          </w:p>
        </w:tc>
        <w:tc>
          <w:tcPr>
            <w:tcW w:w="2870" w:type="dxa"/>
            <w:tcMar>
              <w:top w:w="100" w:type="dxa"/>
              <w:left w:w="100" w:type="dxa"/>
              <w:bottom w:w="100" w:type="dxa"/>
              <w:right w:w="100" w:type="dxa"/>
            </w:tcMar>
          </w:tcPr>
          <w:p w14:paraId="2A060B3B" w14:textId="73E32461" w:rsidR="0049439B" w:rsidRDefault="002747DD" w:rsidP="002747DD">
            <w:pPr>
              <w:widowControl w:val="0"/>
              <w:jc w:val="center"/>
              <w:rPr>
                <w:i/>
              </w:rPr>
            </w:pPr>
            <w:r>
              <w:t>Used in Results display Shipping Info tab for Handling time field.</w:t>
            </w:r>
          </w:p>
        </w:tc>
      </w:tr>
    </w:tbl>
    <w:p w14:paraId="0C5F7FB0" w14:textId="01750D67" w:rsidR="00237BEA" w:rsidRPr="00CC7EC1" w:rsidRDefault="00E37F88" w:rsidP="00237BEA">
      <w:pPr>
        <w:jc w:val="center"/>
        <w:rPr>
          <w:b/>
        </w:rPr>
      </w:pPr>
      <w:r w:rsidRPr="00CC7EC1">
        <w:rPr>
          <w:b/>
        </w:rPr>
        <w:t xml:space="preserve">Table </w:t>
      </w:r>
      <w:r w:rsidR="00DE0ECA" w:rsidRPr="00CC7EC1">
        <w:rPr>
          <w:b/>
        </w:rPr>
        <w:t>1</w:t>
      </w:r>
      <w:r w:rsidR="00237BEA" w:rsidRPr="00CC7EC1">
        <w:rPr>
          <w:b/>
        </w:rPr>
        <w:t xml:space="preserve">: </w:t>
      </w:r>
      <w:r w:rsidR="004E6CFF" w:rsidRPr="00CC7EC1">
        <w:rPr>
          <w:b/>
        </w:rPr>
        <w:t xml:space="preserve">Mapping between </w:t>
      </w:r>
      <w:r w:rsidR="00237BEA" w:rsidRPr="00CC7EC1">
        <w:rPr>
          <w:b/>
        </w:rPr>
        <w:t>XML Tags</w:t>
      </w:r>
      <w:r w:rsidR="004E6CFF" w:rsidRPr="00CC7EC1">
        <w:rPr>
          <w:b/>
        </w:rPr>
        <w:t>, JSON keys and Result Display</w:t>
      </w:r>
    </w:p>
    <w:p w14:paraId="0AB54EDA" w14:textId="77777777" w:rsidR="00FE48FA" w:rsidRDefault="00FE48FA" w:rsidP="00237BEA">
      <w:pPr>
        <w:rPr>
          <w:b/>
          <w:sz w:val="28"/>
          <w:szCs w:val="28"/>
        </w:rPr>
      </w:pPr>
    </w:p>
    <w:p w14:paraId="6594E76A" w14:textId="1C7EC7A5" w:rsidR="00685D9A" w:rsidRDefault="00685D9A" w:rsidP="00237BEA">
      <w:pPr>
        <w:rPr>
          <w:b/>
          <w:sz w:val="28"/>
          <w:szCs w:val="28"/>
        </w:rPr>
      </w:pPr>
      <w:r w:rsidRPr="00685D9A">
        <w:rPr>
          <w:b/>
          <w:sz w:val="28"/>
          <w:szCs w:val="28"/>
        </w:rPr>
        <w:t>JSON output format</w:t>
      </w:r>
    </w:p>
    <w:p w14:paraId="7F3A0FBA" w14:textId="77777777" w:rsidR="00685D9A" w:rsidRPr="00685D9A" w:rsidRDefault="00685D9A" w:rsidP="00237BEA">
      <w:pPr>
        <w:rPr>
          <w:b/>
          <w:sz w:val="28"/>
          <w:szCs w:val="28"/>
        </w:rPr>
      </w:pPr>
    </w:p>
    <w:p w14:paraId="1873F8E9" w14:textId="77777777" w:rsidR="00237BEA" w:rsidRDefault="00237BEA" w:rsidP="00237BEA">
      <w:r w:rsidRPr="004A379F">
        <w:t xml:space="preserve">Your JSON output from the PHP file should have all the necessary data and </w:t>
      </w:r>
      <w:r>
        <w:t xml:space="preserve">links to generate the front-end </w:t>
      </w:r>
      <w:r w:rsidRPr="004A379F">
        <w:t xml:space="preserve">information. </w:t>
      </w:r>
    </w:p>
    <w:p w14:paraId="3420C1CF" w14:textId="77777777" w:rsidR="00237BEA" w:rsidRPr="004A379F" w:rsidRDefault="00237BEA" w:rsidP="00237BEA"/>
    <w:p w14:paraId="67B800C2" w14:textId="77777777" w:rsidR="00237BEA" w:rsidRPr="004A379F" w:rsidRDefault="00237BEA" w:rsidP="00237BEA">
      <w:r w:rsidRPr="004A379F">
        <w:t xml:space="preserve">JSON </w:t>
      </w:r>
      <w:r>
        <w:t>should be formatted as below</w:t>
      </w:r>
      <w:r w:rsidRPr="004A379F">
        <w:t>:</w:t>
      </w:r>
    </w:p>
    <w:p w14:paraId="1901F529" w14:textId="77777777" w:rsidR="00237BEA" w:rsidRDefault="00237BEA" w:rsidP="00237BEA"/>
    <w:p w14:paraId="7B26E1D5" w14:textId="77777777" w:rsidR="00237BEA" w:rsidRDefault="00237BEA" w:rsidP="00237BEA">
      <w:r>
        <w:t>{</w:t>
      </w:r>
    </w:p>
    <w:p w14:paraId="1DB2B492" w14:textId="77777777" w:rsidR="00237BEA" w:rsidRDefault="00237BEA" w:rsidP="00237BEA">
      <w:r>
        <w:t xml:space="preserve">    "ack": "Success",</w:t>
      </w:r>
    </w:p>
    <w:p w14:paraId="6BC6192E" w14:textId="77777777" w:rsidR="00237BEA" w:rsidRDefault="00237BEA" w:rsidP="00237BEA">
      <w:r>
        <w:t xml:space="preserve">    "resultCount": "108331",</w:t>
      </w:r>
    </w:p>
    <w:p w14:paraId="29C0F93E" w14:textId="77777777" w:rsidR="00237BEA" w:rsidRDefault="00237BEA" w:rsidP="00237BEA">
      <w:r>
        <w:t xml:space="preserve">    "pageNumber": "1",</w:t>
      </w:r>
    </w:p>
    <w:p w14:paraId="6B2678FE" w14:textId="77777777" w:rsidR="00237BEA" w:rsidRDefault="00237BEA" w:rsidP="00237BEA">
      <w:r>
        <w:t xml:space="preserve">    "itemCount": "5",</w:t>
      </w:r>
    </w:p>
    <w:p w14:paraId="3DFC8E54" w14:textId="77777777" w:rsidR="00237BEA" w:rsidRDefault="00237BEA" w:rsidP="00237BEA">
      <w:r>
        <w:t xml:space="preserve">    "item0": {</w:t>
      </w:r>
    </w:p>
    <w:p w14:paraId="1CECEF47" w14:textId="77777777" w:rsidR="00237BEA" w:rsidRDefault="00237BEA" w:rsidP="00237BEA">
      <w:r>
        <w:t xml:space="preserve">        </w:t>
      </w:r>
      <w:r w:rsidRPr="00FD4A23">
        <w:rPr>
          <w:b/>
          <w:bCs/>
        </w:rPr>
        <w:t>"basicInfo"</w:t>
      </w:r>
      <w:r>
        <w:t>: {</w:t>
      </w:r>
    </w:p>
    <w:p w14:paraId="48A44A90" w14:textId="77777777" w:rsidR="00237BEA" w:rsidRDefault="00237BEA" w:rsidP="00237BEA">
      <w:r>
        <w:t xml:space="preserve">            "title": "HOT New Harry Potter 14.5\" Magical Wand Replica Cosplay In Box",</w:t>
      </w:r>
    </w:p>
    <w:p w14:paraId="61CD52FF" w14:textId="77777777" w:rsidR="00237BEA" w:rsidRDefault="00237BEA" w:rsidP="00237BEA">
      <w:r>
        <w:t xml:space="preserve">            "viewItemURL": "http://www.ebay.com/itm/HOT-New-Harry-Potter-14-5-Magical-Wand-Replica-Cosplay-Box-/331128976689?pt=LH_DefaultDomain_0",</w:t>
      </w:r>
    </w:p>
    <w:p w14:paraId="1CF5F4EE" w14:textId="77777777" w:rsidR="00237BEA" w:rsidRDefault="00237BEA" w:rsidP="00237BEA">
      <w:r>
        <w:t xml:space="preserve">            "galleryURL": "http://thumbs2.ebaystatic.com/m/mICawRUsvUULmXv2hqI7Y3A/140.jpg",</w:t>
      </w:r>
    </w:p>
    <w:p w14:paraId="22C1FE58" w14:textId="77777777" w:rsidR="00237BEA" w:rsidRDefault="00237BEA" w:rsidP="00237BEA">
      <w:r>
        <w:t xml:space="preserve">            "pictureURLSuperSize": "http://i.ebayimg.com/00/s/MTYwMFgxNjAw/z/cO8AAOxyOypSZVqH/$T2eC16NHJGYFFkn,pk3TBSZVqFH!pg~~60_3.JPG",</w:t>
      </w:r>
    </w:p>
    <w:p w14:paraId="07472C12" w14:textId="77777777" w:rsidR="00237BEA" w:rsidRDefault="00237BEA" w:rsidP="00237BEA">
      <w:r>
        <w:t xml:space="preserve">            "convertedCurrentPrice": "11.98",</w:t>
      </w:r>
    </w:p>
    <w:p w14:paraId="5072678F" w14:textId="77777777" w:rsidR="00237BEA" w:rsidRDefault="00237BEA" w:rsidP="00237BEA">
      <w:r>
        <w:t xml:space="preserve">            "shippingServiceCost": "1.0",</w:t>
      </w:r>
    </w:p>
    <w:p w14:paraId="4FFBBB8E" w14:textId="77777777" w:rsidR="00237BEA" w:rsidRDefault="00237BEA" w:rsidP="00237BEA">
      <w:r>
        <w:t xml:space="preserve">            "conditionDisplayName": "New",</w:t>
      </w:r>
    </w:p>
    <w:p w14:paraId="075711ED" w14:textId="77777777" w:rsidR="00237BEA" w:rsidRDefault="00237BEA" w:rsidP="00237BEA">
      <w:r>
        <w:t xml:space="preserve">            "listingType": "StoreInventory",</w:t>
      </w:r>
    </w:p>
    <w:p w14:paraId="325774AF" w14:textId="77777777" w:rsidR="00237BEA" w:rsidRDefault="00237BEA" w:rsidP="00237BEA">
      <w:r>
        <w:lastRenderedPageBreak/>
        <w:t xml:space="preserve">            "location": "Hong Kong",</w:t>
      </w:r>
    </w:p>
    <w:p w14:paraId="60243144" w14:textId="77777777" w:rsidR="00237BEA" w:rsidRDefault="00237BEA" w:rsidP="00237BEA">
      <w:r>
        <w:t xml:space="preserve">            "categoryName": "Harry Potter",</w:t>
      </w:r>
    </w:p>
    <w:p w14:paraId="6782F9C8" w14:textId="77777777" w:rsidR="00237BEA" w:rsidRDefault="00237BEA" w:rsidP="00237BEA">
      <w:r>
        <w:t xml:space="preserve">            "topRatedListing": "false"</w:t>
      </w:r>
    </w:p>
    <w:p w14:paraId="26B56611" w14:textId="77777777" w:rsidR="00237BEA" w:rsidRDefault="00237BEA" w:rsidP="00237BEA">
      <w:r>
        <w:t xml:space="preserve">        },</w:t>
      </w:r>
    </w:p>
    <w:p w14:paraId="1819700C" w14:textId="77777777" w:rsidR="00237BEA" w:rsidRDefault="00237BEA" w:rsidP="00237BEA">
      <w:r>
        <w:t xml:space="preserve">        </w:t>
      </w:r>
      <w:r w:rsidRPr="00FD4A23">
        <w:rPr>
          <w:b/>
          <w:bCs/>
        </w:rPr>
        <w:t>"sellerInfo"</w:t>
      </w:r>
      <w:r>
        <w:t>: {</w:t>
      </w:r>
    </w:p>
    <w:p w14:paraId="22EC35FB" w14:textId="77777777" w:rsidR="00237BEA" w:rsidRDefault="00237BEA" w:rsidP="00237BEA">
      <w:r>
        <w:t xml:space="preserve">            "sellerUserName": "easygoing182",</w:t>
      </w:r>
    </w:p>
    <w:p w14:paraId="5ADFABCF" w14:textId="77777777" w:rsidR="00237BEA" w:rsidRDefault="00237BEA" w:rsidP="00237BEA">
      <w:r>
        <w:t xml:space="preserve">            "feedbackScore": "4978",</w:t>
      </w:r>
    </w:p>
    <w:p w14:paraId="51CF04EE" w14:textId="77777777" w:rsidR="00237BEA" w:rsidRDefault="00237BEA" w:rsidP="00237BEA">
      <w:r>
        <w:t xml:space="preserve">            "positiveFeedbackPercent": "99.2",</w:t>
      </w:r>
    </w:p>
    <w:p w14:paraId="0DFD0B69" w14:textId="77777777" w:rsidR="00237BEA" w:rsidRDefault="00237BEA" w:rsidP="00237BEA">
      <w:r>
        <w:t xml:space="preserve">            "feedbackRatingStar": "Red",</w:t>
      </w:r>
    </w:p>
    <w:p w14:paraId="3FAB72AB" w14:textId="77777777" w:rsidR="00237BEA" w:rsidRDefault="00237BEA" w:rsidP="00237BEA">
      <w:r>
        <w:t xml:space="preserve">            "topRatedSeller": "false",</w:t>
      </w:r>
    </w:p>
    <w:p w14:paraId="2F5AD474" w14:textId="77777777" w:rsidR="00237BEA" w:rsidRDefault="00237BEA" w:rsidP="00237BEA">
      <w:r>
        <w:t xml:space="preserve">            "sellerStoreName": "easygoing182",</w:t>
      </w:r>
    </w:p>
    <w:p w14:paraId="4A9520CF" w14:textId="77777777" w:rsidR="00237BEA" w:rsidRDefault="00237BEA" w:rsidP="00237BEA">
      <w:r>
        <w:t xml:space="preserve">            "sellerStoreURL": "http://stores.ebay.com/easygoing182"</w:t>
      </w:r>
    </w:p>
    <w:p w14:paraId="561887A7" w14:textId="77777777" w:rsidR="00237BEA" w:rsidRDefault="00237BEA" w:rsidP="00237BEA">
      <w:r>
        <w:t xml:space="preserve">        },</w:t>
      </w:r>
    </w:p>
    <w:p w14:paraId="06190570" w14:textId="77777777" w:rsidR="00237BEA" w:rsidRDefault="00237BEA" w:rsidP="00237BEA">
      <w:r>
        <w:t xml:space="preserve">        </w:t>
      </w:r>
      <w:r w:rsidRPr="00FD4A23">
        <w:rPr>
          <w:b/>
          <w:bCs/>
        </w:rPr>
        <w:t>"shippingInfo"</w:t>
      </w:r>
      <w:r>
        <w:t>: {</w:t>
      </w:r>
    </w:p>
    <w:p w14:paraId="08F23F28" w14:textId="77777777" w:rsidR="00237BEA" w:rsidRDefault="00237BEA" w:rsidP="00237BEA">
      <w:r>
        <w:t xml:space="preserve">            "shippingType": "Flat",</w:t>
      </w:r>
    </w:p>
    <w:p w14:paraId="15F1CB4D" w14:textId="29D55634" w:rsidR="00237BEA" w:rsidRDefault="00237BEA" w:rsidP="00137176">
      <w:r>
        <w:t xml:space="preserve">            "shipToLocations": "Worldwide",</w:t>
      </w:r>
    </w:p>
    <w:p w14:paraId="7810F780" w14:textId="77777777" w:rsidR="00237BEA" w:rsidRDefault="00237BEA" w:rsidP="00237BEA">
      <w:r>
        <w:t xml:space="preserve">            "expeditedShipping": "false",</w:t>
      </w:r>
    </w:p>
    <w:p w14:paraId="3DF3E1FC" w14:textId="77777777" w:rsidR="00237BEA" w:rsidRDefault="00237BEA" w:rsidP="00237BEA">
      <w:r>
        <w:t xml:space="preserve">            "oneDayShippingAvailable": "false",</w:t>
      </w:r>
    </w:p>
    <w:p w14:paraId="50315D62" w14:textId="77777777" w:rsidR="00237BEA" w:rsidRDefault="00237BEA" w:rsidP="00237BEA">
      <w:r>
        <w:t xml:space="preserve">            "returnsAccepted": "true",</w:t>
      </w:r>
    </w:p>
    <w:p w14:paraId="10D85478" w14:textId="77777777" w:rsidR="00237BEA" w:rsidRDefault="00237BEA" w:rsidP="00237BEA">
      <w:r>
        <w:t xml:space="preserve">            "handlingTime": "1"</w:t>
      </w:r>
    </w:p>
    <w:p w14:paraId="31DFC36B" w14:textId="785F2DD3" w:rsidR="00EB1AC7" w:rsidRDefault="003661D4" w:rsidP="00237BEA">
      <w:r>
        <w:t xml:space="preserve">        }</w:t>
      </w:r>
    </w:p>
    <w:p w14:paraId="1D46DFA6" w14:textId="77777777" w:rsidR="00237BEA" w:rsidRDefault="00237BEA" w:rsidP="00237BEA">
      <w:r>
        <w:t xml:space="preserve">    },</w:t>
      </w:r>
    </w:p>
    <w:p w14:paraId="42FE9548" w14:textId="77777777" w:rsidR="00237BEA" w:rsidRDefault="00237BEA" w:rsidP="00237BEA">
      <w:r>
        <w:t xml:space="preserve">    "item1": {</w:t>
      </w:r>
    </w:p>
    <w:p w14:paraId="3BB1CAEA" w14:textId="77777777" w:rsidR="00237BEA" w:rsidRDefault="00237BEA" w:rsidP="00237BEA">
      <w:pPr>
        <w:ind w:firstLine="720"/>
      </w:pPr>
      <w:r>
        <w:t>&lt;similar to item0 above&gt;</w:t>
      </w:r>
    </w:p>
    <w:p w14:paraId="2EC25218" w14:textId="77777777" w:rsidR="00237BEA" w:rsidRDefault="00237BEA" w:rsidP="00237BEA">
      <w:r>
        <w:t xml:space="preserve">    },</w:t>
      </w:r>
    </w:p>
    <w:p w14:paraId="6FD42973" w14:textId="77777777" w:rsidR="00237BEA" w:rsidRDefault="00237BEA" w:rsidP="00237BEA">
      <w:r>
        <w:t xml:space="preserve">    "item2": {</w:t>
      </w:r>
    </w:p>
    <w:p w14:paraId="39470C9A" w14:textId="77777777" w:rsidR="00237BEA" w:rsidRDefault="00237BEA" w:rsidP="00237BEA">
      <w:pPr>
        <w:ind w:firstLine="720"/>
      </w:pPr>
      <w:r>
        <w:t>&lt;similar to item0 above&gt;</w:t>
      </w:r>
    </w:p>
    <w:p w14:paraId="75BB321B" w14:textId="77777777" w:rsidR="00237BEA" w:rsidRDefault="00237BEA" w:rsidP="00237BEA">
      <w:r>
        <w:t xml:space="preserve">    },</w:t>
      </w:r>
    </w:p>
    <w:p w14:paraId="297E1E8F" w14:textId="77777777" w:rsidR="00237BEA" w:rsidRDefault="00237BEA" w:rsidP="00237BEA">
      <w:r>
        <w:t xml:space="preserve">    "item3": {</w:t>
      </w:r>
    </w:p>
    <w:p w14:paraId="66672B63" w14:textId="77777777" w:rsidR="00237BEA" w:rsidRDefault="00237BEA" w:rsidP="00237BEA">
      <w:r>
        <w:tab/>
        <w:t>&lt;similar to item0 above&gt;</w:t>
      </w:r>
    </w:p>
    <w:p w14:paraId="1EF87432" w14:textId="77777777" w:rsidR="00237BEA" w:rsidRDefault="00237BEA" w:rsidP="00237BEA">
      <w:r>
        <w:t xml:space="preserve">    },</w:t>
      </w:r>
    </w:p>
    <w:p w14:paraId="3C8E65FA" w14:textId="77777777" w:rsidR="00237BEA" w:rsidRDefault="00237BEA" w:rsidP="00237BEA">
      <w:r>
        <w:t xml:space="preserve">    "item4": {</w:t>
      </w:r>
    </w:p>
    <w:p w14:paraId="3DEAEA0F" w14:textId="77777777" w:rsidR="00237BEA" w:rsidRDefault="00237BEA" w:rsidP="00237BEA">
      <w:r>
        <w:t xml:space="preserve">       </w:t>
      </w:r>
      <w:r>
        <w:tab/>
        <w:t>&lt;similar to item0 above&gt;</w:t>
      </w:r>
    </w:p>
    <w:p w14:paraId="78220ACD" w14:textId="77777777" w:rsidR="00237BEA" w:rsidRDefault="00237BEA" w:rsidP="00237BEA">
      <w:r>
        <w:t xml:space="preserve">    }</w:t>
      </w:r>
    </w:p>
    <w:p w14:paraId="4D055402" w14:textId="77777777" w:rsidR="00237BEA" w:rsidRPr="004A379F" w:rsidRDefault="00237BEA" w:rsidP="00237BEA">
      <w:r>
        <w:t>}</w:t>
      </w:r>
    </w:p>
    <w:p w14:paraId="60749C2D" w14:textId="77777777" w:rsidR="00237BEA" w:rsidRDefault="00237BEA" w:rsidP="00237BEA">
      <w:pPr>
        <w:rPr>
          <w:rFonts w:cs="Arial"/>
        </w:rPr>
      </w:pPr>
    </w:p>
    <w:p w14:paraId="7DA7018D" w14:textId="0AF36C72" w:rsidR="00A63031" w:rsidRPr="00A63031" w:rsidRDefault="00A63031" w:rsidP="00237BEA">
      <w:pPr>
        <w:rPr>
          <w:rFonts w:cs="Arial"/>
          <w:b/>
        </w:rPr>
      </w:pPr>
      <w:r w:rsidRPr="00A63031">
        <w:rPr>
          <w:rFonts w:cs="Arial"/>
          <w:b/>
        </w:rPr>
        <w:t>Case: No results found</w:t>
      </w:r>
    </w:p>
    <w:p w14:paraId="4988265B" w14:textId="166C0C0A" w:rsidR="00685D9A" w:rsidRDefault="00685D9A" w:rsidP="00685D9A">
      <w:r>
        <w:t>The case where no results are found is shown in Figure</w:t>
      </w:r>
      <w:r w:rsidR="007563DA">
        <w:t xml:space="preserve"> 12</w:t>
      </w:r>
      <w:r>
        <w:t xml:space="preserve">. You can then query the value of </w:t>
      </w:r>
      <w:r>
        <w:rPr>
          <w:i/>
        </w:rPr>
        <w:t xml:space="preserve">paginationOutput-&gt;totalEntries. If </w:t>
      </w:r>
      <w:r>
        <w:t xml:space="preserve">the value of </w:t>
      </w:r>
      <w:r>
        <w:rPr>
          <w:i/>
        </w:rPr>
        <w:t>totalEntries</w:t>
      </w:r>
      <w:r>
        <w:t xml:space="preserve"> is zero, display </w:t>
      </w:r>
      <w:r w:rsidR="00D9687D">
        <w:t xml:space="preserve">an </w:t>
      </w:r>
      <w:r w:rsidR="00116AD0">
        <w:t>appropriate message</w:t>
      </w:r>
      <w:r>
        <w:t xml:space="preserve"> in the results area</w:t>
      </w:r>
      <w:r w:rsidR="00E65CB7">
        <w:t xml:space="preserve"> as shown in section 6</w:t>
      </w:r>
      <w:r w:rsidR="00116AD0">
        <w:t>.2</w:t>
      </w:r>
      <w:r>
        <w:t>.</w:t>
      </w:r>
      <w:r w:rsidR="00A119F0">
        <w:t xml:space="preserve"> </w:t>
      </w:r>
    </w:p>
    <w:p w14:paraId="073447AE" w14:textId="77777777" w:rsidR="00685D9A" w:rsidRDefault="00685D9A" w:rsidP="00685D9A"/>
    <w:tbl>
      <w:tblPr>
        <w:tblW w:w="89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6"/>
      </w:tblGrid>
      <w:tr w:rsidR="00685D9A" w14:paraId="72F56029" w14:textId="77777777" w:rsidTr="00CC7EC1">
        <w:trPr>
          <w:trHeight w:val="4704"/>
        </w:trPr>
        <w:tc>
          <w:tcPr>
            <w:tcW w:w="8906" w:type="dxa"/>
            <w:tcMar>
              <w:top w:w="100" w:type="dxa"/>
              <w:left w:w="100" w:type="dxa"/>
              <w:bottom w:w="100" w:type="dxa"/>
              <w:right w:w="100" w:type="dxa"/>
            </w:tcMar>
          </w:tcPr>
          <w:p w14:paraId="7BAE90C9" w14:textId="77777777" w:rsidR="00685D9A" w:rsidRDefault="00685D9A" w:rsidP="007443B9">
            <w:r>
              <w:rPr>
                <w:noProof/>
                <w:lang w:eastAsia="en-US"/>
              </w:rPr>
              <w:lastRenderedPageBreak/>
              <w:drawing>
                <wp:inline distT="114300" distB="114300" distL="114300" distR="114300" wp14:anchorId="4EE9916C" wp14:editId="717CAA9B">
                  <wp:extent cx="6029325" cy="303847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t="2446"/>
                          <a:stretch>
                            <a:fillRect/>
                          </a:stretch>
                        </pic:blipFill>
                        <pic:spPr>
                          <a:xfrm>
                            <a:off x="0" y="0"/>
                            <a:ext cx="6029325" cy="3038475"/>
                          </a:xfrm>
                          <a:prstGeom prst="rect">
                            <a:avLst/>
                          </a:prstGeom>
                          <a:ln/>
                        </pic:spPr>
                      </pic:pic>
                    </a:graphicData>
                  </a:graphic>
                </wp:inline>
              </w:drawing>
            </w:r>
          </w:p>
        </w:tc>
      </w:tr>
    </w:tbl>
    <w:p w14:paraId="4A76E986" w14:textId="0B33D210" w:rsidR="00685D9A" w:rsidRDefault="007563DA" w:rsidP="00685D9A">
      <w:pPr>
        <w:jc w:val="center"/>
        <w:rPr>
          <w:b/>
        </w:rPr>
      </w:pPr>
      <w:r>
        <w:rPr>
          <w:b/>
        </w:rPr>
        <w:t>Figure 12</w:t>
      </w:r>
      <w:r w:rsidR="00685D9A">
        <w:rPr>
          <w:b/>
        </w:rPr>
        <w:t>: No Results XML</w:t>
      </w:r>
    </w:p>
    <w:p w14:paraId="56A9FC5C" w14:textId="77777777" w:rsidR="00685D9A" w:rsidRDefault="00685D9A" w:rsidP="00685D9A">
      <w:pPr>
        <w:jc w:val="center"/>
      </w:pPr>
    </w:p>
    <w:p w14:paraId="024D5F20" w14:textId="471B4195" w:rsidR="00652E2C" w:rsidRDefault="00A119F0" w:rsidP="00163996">
      <w:pPr>
        <w:textAlignment w:val="baseline"/>
        <w:rPr>
          <w:rFonts w:eastAsia="SimSun" w:cs="Times New Roman"/>
          <w:color w:val="000000"/>
          <w:lang w:eastAsia="zh-CN"/>
        </w:rPr>
      </w:pPr>
      <w:r>
        <w:rPr>
          <w:rFonts w:eastAsia="SimSun" w:cs="Times New Roman"/>
          <w:color w:val="000000"/>
          <w:lang w:eastAsia="zh-CN"/>
        </w:rPr>
        <w:t>In this case a JSON message is returned as following:</w:t>
      </w:r>
    </w:p>
    <w:p w14:paraId="5BA43F3F" w14:textId="77777777" w:rsidR="00A119F0" w:rsidRDefault="00A119F0" w:rsidP="00163996">
      <w:pPr>
        <w:textAlignment w:val="baseline"/>
        <w:rPr>
          <w:rFonts w:eastAsia="SimSun" w:cs="Times New Roman"/>
          <w:color w:val="000000"/>
          <w:lang w:eastAsia="zh-CN"/>
        </w:rPr>
      </w:pPr>
    </w:p>
    <w:p w14:paraId="558B8C05" w14:textId="77777777" w:rsidR="00AE43ED" w:rsidRPr="00AE43ED" w:rsidRDefault="00AE43ED" w:rsidP="00AE4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sz w:val="20"/>
          <w:szCs w:val="20"/>
          <w:lang w:eastAsia="en-US"/>
        </w:rPr>
      </w:pPr>
      <w:r w:rsidRPr="00AE43ED">
        <w:rPr>
          <w:rFonts w:ascii="Courier" w:hAnsi="Courier" w:cs="Courier"/>
          <w:sz w:val="20"/>
          <w:szCs w:val="20"/>
          <w:lang w:eastAsia="en-US"/>
        </w:rPr>
        <w:t>{"ack":"No results found"}</w:t>
      </w:r>
    </w:p>
    <w:p w14:paraId="7BAFC7F8" w14:textId="77777777" w:rsidR="00A119F0" w:rsidRDefault="00A119F0" w:rsidP="00163996">
      <w:pPr>
        <w:textAlignment w:val="baseline"/>
        <w:rPr>
          <w:rFonts w:eastAsia="SimSun" w:cs="Times New Roman"/>
          <w:color w:val="000000"/>
          <w:lang w:eastAsia="zh-CN"/>
        </w:rPr>
      </w:pPr>
    </w:p>
    <w:p w14:paraId="7C3C98DB" w14:textId="77777777" w:rsidR="004350B2" w:rsidRDefault="004350B2" w:rsidP="00163996">
      <w:pPr>
        <w:textAlignment w:val="baseline"/>
        <w:rPr>
          <w:rFonts w:eastAsia="SimSun" w:cs="Times New Roman"/>
          <w:color w:val="000000"/>
          <w:lang w:eastAsia="zh-CN"/>
        </w:rPr>
      </w:pPr>
    </w:p>
    <w:p w14:paraId="0ADB1597" w14:textId="0B9B5F63" w:rsidR="00A7727E" w:rsidRPr="009C1798" w:rsidRDefault="00251CD2" w:rsidP="009C1798">
      <w:pPr>
        <w:pStyle w:val="Title"/>
        <w:numPr>
          <w:ilvl w:val="0"/>
          <w:numId w:val="25"/>
        </w:numPr>
        <w:ind w:left="540"/>
        <w:rPr>
          <w:rFonts w:asciiTheme="minorHAnsi" w:hAnsiTheme="minorHAnsi"/>
        </w:rPr>
      </w:pPr>
      <w:r>
        <w:rPr>
          <w:rFonts w:asciiTheme="minorHAnsi" w:hAnsiTheme="minorHAnsi"/>
        </w:rPr>
        <w:t>Result Display</w:t>
      </w:r>
    </w:p>
    <w:p w14:paraId="7C1F9F1F" w14:textId="2F577F88" w:rsidR="00FA743F" w:rsidRDefault="00F406EE" w:rsidP="00DD7B6D">
      <w:pPr>
        <w:pStyle w:val="Heading1"/>
        <w:rPr>
          <w:rFonts w:asciiTheme="minorHAnsi" w:hAnsiTheme="minorHAnsi"/>
        </w:rPr>
      </w:pPr>
      <w:r>
        <w:rPr>
          <w:rFonts w:asciiTheme="minorHAnsi" w:hAnsiTheme="minorHAnsi"/>
        </w:rPr>
        <w:t>6</w:t>
      </w:r>
      <w:r w:rsidR="00701D5B">
        <w:rPr>
          <w:rFonts w:asciiTheme="minorHAnsi" w:hAnsiTheme="minorHAnsi"/>
        </w:rPr>
        <w:t>.1.</w:t>
      </w:r>
      <w:r w:rsidR="006C6FD7">
        <w:rPr>
          <w:rFonts w:asciiTheme="minorHAnsi" w:hAnsiTheme="minorHAnsi"/>
        </w:rPr>
        <w:t xml:space="preserve"> </w:t>
      </w:r>
      <w:r w:rsidR="00FA743F">
        <w:rPr>
          <w:rFonts w:asciiTheme="minorHAnsi" w:hAnsiTheme="minorHAnsi"/>
        </w:rPr>
        <w:t>S</w:t>
      </w:r>
      <w:r w:rsidR="009415F0">
        <w:rPr>
          <w:rFonts w:asciiTheme="minorHAnsi" w:hAnsiTheme="minorHAnsi"/>
        </w:rPr>
        <w:t>uccess</w:t>
      </w:r>
      <w:r w:rsidR="00701D5B">
        <w:rPr>
          <w:rFonts w:asciiTheme="minorHAnsi" w:hAnsiTheme="minorHAnsi"/>
        </w:rPr>
        <w:t xml:space="preserve"> Case</w:t>
      </w:r>
    </w:p>
    <w:p w14:paraId="1C3E7F20" w14:textId="77777777" w:rsidR="009F139D" w:rsidRDefault="009F139D" w:rsidP="009F139D"/>
    <w:p w14:paraId="74AA8742" w14:textId="77777777" w:rsidR="00587EA6" w:rsidRPr="009F139D" w:rsidRDefault="00587EA6" w:rsidP="00587EA6">
      <w:pPr>
        <w:jc w:val="center"/>
      </w:pPr>
    </w:p>
    <w:p w14:paraId="1532A76E" w14:textId="00E9C116" w:rsidR="001F221D" w:rsidRDefault="0051100D" w:rsidP="0051100D">
      <w:pPr>
        <w:jc w:val="both"/>
      </w:pPr>
      <w:r>
        <w:t xml:space="preserve">The list of results should be displayed as shown </w:t>
      </w:r>
      <w:r w:rsidRPr="00624BD9">
        <w:t xml:space="preserve">in </w:t>
      </w:r>
      <w:r w:rsidR="009E1E4B" w:rsidRPr="00624BD9">
        <w:t>Figure 13</w:t>
      </w:r>
      <w:r>
        <w:t xml:space="preserve">. </w:t>
      </w:r>
      <w:r w:rsidR="00587EA6">
        <w:t xml:space="preserve">On the top you need to mention the range of items from total </w:t>
      </w:r>
      <w:r w:rsidR="002F0447">
        <w:t xml:space="preserve">number of </w:t>
      </w:r>
      <w:r w:rsidR="00587EA6">
        <w:t xml:space="preserve">items. </w:t>
      </w:r>
    </w:p>
    <w:p w14:paraId="6829B551" w14:textId="77777777" w:rsidR="001F221D" w:rsidRDefault="001F221D" w:rsidP="0051100D">
      <w:pPr>
        <w:jc w:val="both"/>
      </w:pPr>
    </w:p>
    <w:p w14:paraId="343E9030" w14:textId="0B83ABD0" w:rsidR="00CB1054" w:rsidRDefault="002F0447" w:rsidP="00192B6A">
      <w:pPr>
        <w:jc w:val="both"/>
      </w:pPr>
      <w:r>
        <w:t>The list of i</w:t>
      </w:r>
      <w:r w:rsidR="0051100D">
        <w:t>te</w:t>
      </w:r>
      <w:r>
        <w:t xml:space="preserve">ms is to be vertically stacked. You must use Bootstrap Media Object for the same. </w:t>
      </w:r>
      <w:r w:rsidR="0051100D">
        <w:t xml:space="preserve">To the left is the item’s display image. On the </w:t>
      </w:r>
      <w:r>
        <w:t>right, item title</w:t>
      </w:r>
      <w:r w:rsidR="0051100D">
        <w:t xml:space="preserve"> hyperlink</w:t>
      </w:r>
      <w:r>
        <w:t>ed</w:t>
      </w:r>
      <w:r w:rsidR="0051100D">
        <w:t xml:space="preserve"> with </w:t>
      </w:r>
      <w:r>
        <w:t xml:space="preserve">the </w:t>
      </w:r>
      <w:r w:rsidR="0051100D">
        <w:t xml:space="preserve">item’s product page on eBay is displayed. Below it, </w:t>
      </w:r>
      <w:r w:rsidR="002E3628">
        <w:t xml:space="preserve">the price of the item (+ $x for shipping, if applicable) in </w:t>
      </w:r>
      <w:r w:rsidR="002E3628">
        <w:rPr>
          <w:b/>
        </w:rPr>
        <w:t>bold</w:t>
      </w:r>
      <w:r w:rsidR="002E3628">
        <w:t xml:space="preserve">, followed by the location the item ships from in </w:t>
      </w:r>
      <w:r w:rsidR="002E3628">
        <w:rPr>
          <w:i/>
        </w:rPr>
        <w:t>italics</w:t>
      </w:r>
      <w:r>
        <w:t>, top-rated image</w:t>
      </w:r>
      <w:r w:rsidR="00192B6A">
        <w:t xml:space="preserve"> (if the item is top-rated), </w:t>
      </w:r>
      <w:r>
        <w:t>“View Details” link</w:t>
      </w:r>
      <w:r w:rsidR="0023460F">
        <w:t xml:space="preserve"> and a F</w:t>
      </w:r>
      <w:r w:rsidR="00192B6A">
        <w:t>acebook post button</w:t>
      </w:r>
      <w:r>
        <w:t xml:space="preserve"> is displayed</w:t>
      </w:r>
      <w:r w:rsidR="00192B6A">
        <w:t xml:space="preserve">. </w:t>
      </w:r>
      <w:r w:rsidR="00CB1054">
        <w:t>T</w:t>
      </w:r>
      <w:r w:rsidR="0051100D">
        <w:t xml:space="preserve">he image </w:t>
      </w:r>
      <w:r w:rsidR="0051100D">
        <w:rPr>
          <w:i/>
        </w:rPr>
        <w:t>itemTopRated.jpg</w:t>
      </w:r>
      <w:r w:rsidR="00CB1054">
        <w:rPr>
          <w:i/>
        </w:rPr>
        <w:t xml:space="preserve"> can be used from</w:t>
      </w:r>
      <w:r w:rsidR="008B03B8">
        <w:rPr>
          <w:i/>
        </w:rPr>
        <w:t xml:space="preserve"> </w:t>
      </w:r>
      <w:hyperlink r:id="rId39" w:history="1">
        <w:r w:rsidR="008B03B8">
          <w:rPr>
            <w:rFonts w:ascii="Helvetica Neue" w:hAnsi="Helvetica Neue" w:cs="Helvetica Neue"/>
            <w:color w:val="0000E9"/>
            <w:u w:val="single" w:color="0000E9"/>
          </w:rPr>
          <w:t>http://cs-server.usc.edu:45678/hw/hw8/itemTopRated.jpg</w:t>
        </w:r>
      </w:hyperlink>
      <w:r w:rsidR="0051100D" w:rsidRPr="00FD4A23">
        <w:rPr>
          <w:rStyle w:val="Hyperlink"/>
        </w:rPr>
        <w:t>.</w:t>
      </w:r>
      <w:r w:rsidR="0051100D">
        <w:t xml:space="preserve"> </w:t>
      </w:r>
    </w:p>
    <w:p w14:paraId="0B53807E" w14:textId="77777777" w:rsidR="009E1E4B" w:rsidRDefault="009E1E4B" w:rsidP="0051100D">
      <w:pPr>
        <w:jc w:val="both"/>
      </w:pPr>
    </w:p>
    <w:p w14:paraId="2DD1800A" w14:textId="2A10AE18" w:rsidR="009E1E4B" w:rsidRDefault="009E1E4B" w:rsidP="009E1E4B"/>
    <w:p w14:paraId="7543F1CF" w14:textId="64124820" w:rsidR="000F3D77" w:rsidRDefault="000F3D77" w:rsidP="009E1E4B">
      <w:r>
        <w:rPr>
          <w:noProof/>
          <w:lang w:eastAsia="en-US"/>
        </w:rPr>
        <w:lastRenderedPageBreak/>
        <w:drawing>
          <wp:inline distT="0" distB="0" distL="0" distR="0" wp14:anchorId="68158C71" wp14:editId="40A58CA0">
            <wp:extent cx="5483994" cy="4252908"/>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4639" cy="4253409"/>
                    </a:xfrm>
                    <a:prstGeom prst="rect">
                      <a:avLst/>
                    </a:prstGeom>
                    <a:noFill/>
                    <a:ln>
                      <a:noFill/>
                    </a:ln>
                  </pic:spPr>
                </pic:pic>
              </a:graphicData>
            </a:graphic>
          </wp:inline>
        </w:drawing>
      </w:r>
    </w:p>
    <w:p w14:paraId="5929C0D2" w14:textId="36365573" w:rsidR="009E1E4B" w:rsidRPr="00515DFE" w:rsidRDefault="00460C63" w:rsidP="009E1E4B">
      <w:pPr>
        <w:jc w:val="center"/>
        <w:rPr>
          <w:b/>
        </w:rPr>
      </w:pPr>
      <w:r w:rsidRPr="00515DFE">
        <w:rPr>
          <w:b/>
        </w:rPr>
        <w:t>Figure 13</w:t>
      </w:r>
      <w:r w:rsidR="009E1E4B" w:rsidRPr="00515DFE">
        <w:rPr>
          <w:b/>
        </w:rPr>
        <w:t>: Result Display</w:t>
      </w:r>
    </w:p>
    <w:p w14:paraId="1D750870" w14:textId="77777777" w:rsidR="009E1E4B" w:rsidRDefault="009E1E4B" w:rsidP="0051100D">
      <w:pPr>
        <w:jc w:val="both"/>
      </w:pPr>
    </w:p>
    <w:p w14:paraId="0C31F55A" w14:textId="77777777" w:rsidR="00CB1054" w:rsidRDefault="00CB1054" w:rsidP="0051100D">
      <w:pPr>
        <w:jc w:val="both"/>
      </w:pPr>
    </w:p>
    <w:p w14:paraId="739E47F2" w14:textId="7EBE28B6" w:rsidR="00CB1054" w:rsidRDefault="004F2ADB" w:rsidP="0051100D">
      <w:pPr>
        <w:jc w:val="both"/>
      </w:pPr>
      <w:r>
        <w:t>On click of the “View Details” link for an item, the details for the i</w:t>
      </w:r>
      <w:r w:rsidR="002F3AD6">
        <w:t>tem must expand as in Figure 14</w:t>
      </w:r>
      <w:r>
        <w:t>. You must use Bootstrap Collapse for the same.</w:t>
      </w:r>
    </w:p>
    <w:p w14:paraId="298171F9" w14:textId="77777777" w:rsidR="004F2ADB" w:rsidRDefault="004F2ADB" w:rsidP="0051100D">
      <w:pPr>
        <w:jc w:val="both"/>
      </w:pPr>
    </w:p>
    <w:p w14:paraId="5F77AB83" w14:textId="446EC456" w:rsidR="004F2ADB" w:rsidRDefault="00DC72D4" w:rsidP="0051100D">
      <w:pPr>
        <w:jc w:val="both"/>
      </w:pPr>
      <w:r>
        <w:rPr>
          <w:noProof/>
          <w:lang w:eastAsia="en-US"/>
        </w:rPr>
        <w:drawing>
          <wp:inline distT="0" distB="0" distL="0" distR="0" wp14:anchorId="11FFA3FD" wp14:editId="0241ED46">
            <wp:extent cx="5270500" cy="1648349"/>
            <wp:effectExtent l="0" t="0" r="0" b="317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1648349"/>
                    </a:xfrm>
                    <a:prstGeom prst="rect">
                      <a:avLst/>
                    </a:prstGeom>
                    <a:noFill/>
                    <a:ln>
                      <a:noFill/>
                    </a:ln>
                  </pic:spPr>
                </pic:pic>
              </a:graphicData>
            </a:graphic>
          </wp:inline>
        </w:drawing>
      </w:r>
    </w:p>
    <w:p w14:paraId="7AD7D890" w14:textId="77777777" w:rsidR="00CC7EC1" w:rsidRDefault="00CC7EC1" w:rsidP="0051100D">
      <w:pPr>
        <w:jc w:val="both"/>
      </w:pPr>
    </w:p>
    <w:p w14:paraId="3559D7D8" w14:textId="2CF91950" w:rsidR="004F2ADB" w:rsidRPr="002F3AD6" w:rsidRDefault="002F3AD6" w:rsidP="004F2ADB">
      <w:pPr>
        <w:jc w:val="center"/>
        <w:rPr>
          <w:b/>
        </w:rPr>
      </w:pPr>
      <w:r w:rsidRPr="002F3AD6">
        <w:rPr>
          <w:b/>
        </w:rPr>
        <w:t>Figure 14</w:t>
      </w:r>
      <w:r w:rsidR="004F2ADB" w:rsidRPr="002F3AD6">
        <w:rPr>
          <w:b/>
        </w:rPr>
        <w:t>: Item details expanded on click of View Details</w:t>
      </w:r>
    </w:p>
    <w:p w14:paraId="5C15A0CF" w14:textId="77777777" w:rsidR="004F2ADB" w:rsidRDefault="004F2ADB" w:rsidP="009E3211"/>
    <w:p w14:paraId="66653022" w14:textId="743E08D2" w:rsidR="009E3211" w:rsidRDefault="009E3211" w:rsidP="009E3211">
      <w:r>
        <w:t xml:space="preserve">In the expanded area, 3 tabs must be displayed: Basic Info, Seller Info and Shipping Info. You must use Bootstrap </w:t>
      </w:r>
      <w:r w:rsidR="00DC1394">
        <w:t>T</w:t>
      </w:r>
      <w:r>
        <w:t>ab for the same.</w:t>
      </w:r>
    </w:p>
    <w:p w14:paraId="00BAEB79" w14:textId="77777777" w:rsidR="00237BEA" w:rsidRDefault="00237BEA" w:rsidP="009E3211"/>
    <w:p w14:paraId="6D397A23" w14:textId="5B30807F" w:rsidR="00237BEA" w:rsidRPr="001F221D" w:rsidRDefault="00237BEA" w:rsidP="009E3211">
      <w:pPr>
        <w:rPr>
          <w:b/>
        </w:rPr>
      </w:pPr>
      <w:r w:rsidRPr="001F221D">
        <w:rPr>
          <w:b/>
        </w:rPr>
        <w:t>Basic Info Tab:</w:t>
      </w:r>
    </w:p>
    <w:p w14:paraId="0906B91F" w14:textId="22CE3542" w:rsidR="00237BEA" w:rsidRDefault="00837C66" w:rsidP="009E3211">
      <w:r>
        <w:t>As shown in Figure 14</w:t>
      </w:r>
      <w:r w:rsidR="00237BEA">
        <w:t>, it must display Category Name, Condition and Buying Format. The same can be obtained from “basicInfo” under “itemx”</w:t>
      </w:r>
      <w:r w:rsidR="00476F9C">
        <w:t xml:space="preserve"> key of JSON for item x.</w:t>
      </w:r>
    </w:p>
    <w:p w14:paraId="5CC9AC16" w14:textId="77777777" w:rsidR="00476F9C" w:rsidRDefault="00476F9C" w:rsidP="009E3211"/>
    <w:p w14:paraId="1A7E8D0E" w14:textId="13C9AE40" w:rsidR="00476F9C" w:rsidRPr="001F221D" w:rsidRDefault="00476F9C" w:rsidP="009E3211">
      <w:pPr>
        <w:rPr>
          <w:b/>
        </w:rPr>
      </w:pPr>
      <w:r w:rsidRPr="001F221D">
        <w:rPr>
          <w:b/>
        </w:rPr>
        <w:t>Seller Info Tab:</w:t>
      </w:r>
    </w:p>
    <w:p w14:paraId="1BE54501" w14:textId="2A1F0151" w:rsidR="00476F9C" w:rsidRDefault="00476F9C" w:rsidP="009E3211">
      <w:r>
        <w:t>It must display in</w:t>
      </w:r>
      <w:r w:rsidR="00CE4A82">
        <w:t>formation as shown in Figure 15</w:t>
      </w:r>
      <w:r>
        <w:t>. The information can be obtained from the “sellerInfo” under “itemx” key of JSON for item x. You must use Bootstrap Glyphicons for cross mark and correct icons used for Top rated. Also the store name must be hyperlinked to store url, which on click must open in a new tab. Incase store is empty, you must not hyperlink it.</w:t>
      </w:r>
    </w:p>
    <w:p w14:paraId="459BF48A" w14:textId="77777777" w:rsidR="00CC7EC1" w:rsidRDefault="00CC7EC1" w:rsidP="009E3211"/>
    <w:p w14:paraId="03F61D2B" w14:textId="6F383B8F" w:rsidR="00476F9C" w:rsidRDefault="00DC72D4" w:rsidP="009E3211">
      <w:r>
        <w:rPr>
          <w:noProof/>
          <w:lang w:eastAsia="en-US"/>
        </w:rPr>
        <w:drawing>
          <wp:inline distT="0" distB="0" distL="0" distR="0" wp14:anchorId="3AAB16D0" wp14:editId="6A2E85EC">
            <wp:extent cx="5369694" cy="4247787"/>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0393" cy="4248340"/>
                    </a:xfrm>
                    <a:prstGeom prst="rect">
                      <a:avLst/>
                    </a:prstGeom>
                    <a:noFill/>
                    <a:ln>
                      <a:noFill/>
                    </a:ln>
                  </pic:spPr>
                </pic:pic>
              </a:graphicData>
            </a:graphic>
          </wp:inline>
        </w:drawing>
      </w:r>
    </w:p>
    <w:p w14:paraId="7BEA4EBD" w14:textId="5D60794A" w:rsidR="00476F9C" w:rsidRPr="0099129E" w:rsidRDefault="00CE4A82" w:rsidP="00476F9C">
      <w:pPr>
        <w:jc w:val="center"/>
        <w:rPr>
          <w:b/>
        </w:rPr>
      </w:pPr>
      <w:r w:rsidRPr="0099129E">
        <w:rPr>
          <w:b/>
        </w:rPr>
        <w:t>Figure 15</w:t>
      </w:r>
      <w:r w:rsidR="00476F9C" w:rsidRPr="0099129E">
        <w:rPr>
          <w:b/>
        </w:rPr>
        <w:t>. Seller Info tab</w:t>
      </w:r>
    </w:p>
    <w:p w14:paraId="77A05257" w14:textId="77777777" w:rsidR="009871D3" w:rsidRDefault="009871D3" w:rsidP="0051100D">
      <w:pPr>
        <w:jc w:val="both"/>
      </w:pPr>
    </w:p>
    <w:p w14:paraId="5C83D169" w14:textId="5B933231" w:rsidR="009871D3" w:rsidRPr="001F221D" w:rsidRDefault="009871D3" w:rsidP="0051100D">
      <w:pPr>
        <w:jc w:val="both"/>
        <w:rPr>
          <w:b/>
        </w:rPr>
      </w:pPr>
      <w:r w:rsidRPr="001F221D">
        <w:rPr>
          <w:b/>
        </w:rPr>
        <w:t>Shipping Info</w:t>
      </w:r>
      <w:r w:rsidR="001F221D" w:rsidRPr="001F221D">
        <w:rPr>
          <w:b/>
        </w:rPr>
        <w:t xml:space="preserve"> Tab</w:t>
      </w:r>
      <w:r w:rsidRPr="001F221D">
        <w:rPr>
          <w:b/>
        </w:rPr>
        <w:t>:</w:t>
      </w:r>
    </w:p>
    <w:p w14:paraId="3524256D" w14:textId="1D0E0C10" w:rsidR="005C6E92" w:rsidRDefault="005C6E92" w:rsidP="0051100D">
      <w:pPr>
        <w:jc w:val="both"/>
      </w:pPr>
      <w:r>
        <w:t>It must display information as shown in Fig</w:t>
      </w:r>
      <w:r w:rsidR="002207CE">
        <w:t>ure 16</w:t>
      </w:r>
      <w:r>
        <w:t>. The information can be obtained from the “s</w:t>
      </w:r>
      <w:r w:rsidR="006C3379">
        <w:t>hipping</w:t>
      </w:r>
      <w:r>
        <w:t xml:space="preserve">Info” under “itemx” key of JSON for item x. You must </w:t>
      </w:r>
      <w:r w:rsidR="009A4E82">
        <w:t xml:space="preserve">similarly </w:t>
      </w:r>
      <w:r>
        <w:t>use Bootstrap Glyphicons f</w:t>
      </w:r>
      <w:r w:rsidR="009A4E82">
        <w:t xml:space="preserve">or cross mark and correct icons as needed. </w:t>
      </w:r>
      <w:r w:rsidR="00EA7468">
        <w:t xml:space="preserve">Please note that the Shipping type </w:t>
      </w:r>
      <w:r w:rsidR="003B288A">
        <w:t xml:space="preserve">information </w:t>
      </w:r>
      <w:r w:rsidR="00EA7468">
        <w:t>must be space separated</w:t>
      </w:r>
      <w:r w:rsidR="003B288A">
        <w:t xml:space="preserve"> and not continuous as one string</w:t>
      </w:r>
      <w:r w:rsidR="00EA7468">
        <w:t>.</w:t>
      </w:r>
    </w:p>
    <w:p w14:paraId="302EDBB0" w14:textId="77777777" w:rsidR="00BF7072" w:rsidRDefault="00BF7072" w:rsidP="0051100D">
      <w:pPr>
        <w:jc w:val="both"/>
      </w:pPr>
    </w:p>
    <w:p w14:paraId="10AEB885" w14:textId="7B32034E" w:rsidR="00BF7072" w:rsidRDefault="00570847" w:rsidP="0051100D">
      <w:pPr>
        <w:jc w:val="both"/>
      </w:pPr>
      <w:r>
        <w:rPr>
          <w:noProof/>
          <w:lang w:eastAsia="en-US"/>
        </w:rPr>
        <w:lastRenderedPageBreak/>
        <w:drawing>
          <wp:inline distT="0" distB="0" distL="0" distR="0" wp14:anchorId="3A10AF7B" wp14:editId="2678308F">
            <wp:extent cx="5483994" cy="4447351"/>
            <wp:effectExtent l="0" t="0" r="254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4612" cy="4447853"/>
                    </a:xfrm>
                    <a:prstGeom prst="rect">
                      <a:avLst/>
                    </a:prstGeom>
                    <a:noFill/>
                    <a:ln>
                      <a:noFill/>
                    </a:ln>
                  </pic:spPr>
                </pic:pic>
              </a:graphicData>
            </a:graphic>
          </wp:inline>
        </w:drawing>
      </w:r>
    </w:p>
    <w:p w14:paraId="18F02FD0" w14:textId="4FD72D6F" w:rsidR="00BF7072" w:rsidRPr="0099129E" w:rsidRDefault="002207CE" w:rsidP="00BF7072">
      <w:pPr>
        <w:jc w:val="center"/>
        <w:rPr>
          <w:b/>
        </w:rPr>
      </w:pPr>
      <w:r w:rsidRPr="0099129E">
        <w:rPr>
          <w:b/>
        </w:rPr>
        <w:t>Figure 16</w:t>
      </w:r>
      <w:r w:rsidR="00AE1946" w:rsidRPr="0099129E">
        <w:rPr>
          <w:b/>
        </w:rPr>
        <w:t>. Shipping</w:t>
      </w:r>
      <w:r w:rsidR="00BF7072" w:rsidRPr="0099129E">
        <w:rPr>
          <w:b/>
        </w:rPr>
        <w:t xml:space="preserve"> Info tab</w:t>
      </w:r>
    </w:p>
    <w:p w14:paraId="4A747F9B" w14:textId="77777777" w:rsidR="00BF7072" w:rsidRDefault="00BF7072" w:rsidP="0051100D">
      <w:pPr>
        <w:jc w:val="both"/>
      </w:pPr>
    </w:p>
    <w:p w14:paraId="5CDA2D52" w14:textId="3E2CA512" w:rsidR="0058206C" w:rsidRPr="001F221D" w:rsidRDefault="0058206C" w:rsidP="0051100D">
      <w:pPr>
        <w:jc w:val="both"/>
        <w:rPr>
          <w:b/>
        </w:rPr>
      </w:pPr>
      <w:r w:rsidRPr="001F221D">
        <w:rPr>
          <w:b/>
        </w:rPr>
        <w:t>Image Modal:</w:t>
      </w:r>
    </w:p>
    <w:p w14:paraId="6D3F50D1" w14:textId="0B011F16" w:rsidR="0011685C" w:rsidRDefault="0058206C" w:rsidP="0051100D">
      <w:pPr>
        <w:jc w:val="both"/>
      </w:pPr>
      <w:r>
        <w:t>On click of the Image corresponding to the item, a modal dialog must be displayed with the Plus size picture of the item in the “basicInfo” key under “itemx</w:t>
      </w:r>
      <w:r w:rsidR="000C7B57">
        <w:t>” as in Figure 17</w:t>
      </w:r>
      <w:r w:rsidR="0011685C">
        <w:t>.</w:t>
      </w:r>
      <w:r w:rsidR="00C0456F">
        <w:t xml:space="preserve"> You must use Bootstrap Modal for the same.</w:t>
      </w:r>
      <w:r w:rsidR="00DE4F6D">
        <w:t xml:space="preserve"> The image must be centered</w:t>
      </w:r>
    </w:p>
    <w:p w14:paraId="42BD1709" w14:textId="33A02FD7" w:rsidR="0011685C" w:rsidRDefault="0011685C" w:rsidP="0051100D">
      <w:pPr>
        <w:jc w:val="both"/>
      </w:pPr>
      <w:r>
        <w:rPr>
          <w:noProof/>
          <w:lang w:eastAsia="en-US"/>
        </w:rPr>
        <w:drawing>
          <wp:inline distT="0" distB="0" distL="0" distR="0" wp14:anchorId="24DB8BE1" wp14:editId="40FBE35F">
            <wp:extent cx="5307319" cy="2810577"/>
            <wp:effectExtent l="0" t="0" r="1905" b="889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a:extLst>
                        <a:ext uri="{28A0092B-C50C-407E-A947-70E740481C1C}">
                          <a14:useLocalDpi xmlns:a14="http://schemas.microsoft.com/office/drawing/2010/main" val="0"/>
                        </a:ext>
                      </a:extLst>
                    </a:blip>
                    <a:srcRect l="-731" r="1" b="28272"/>
                    <a:stretch/>
                  </pic:blipFill>
                  <pic:spPr bwMode="auto">
                    <a:xfrm>
                      <a:off x="0" y="0"/>
                      <a:ext cx="5308998" cy="2811466"/>
                    </a:xfrm>
                    <a:prstGeom prst="rect">
                      <a:avLst/>
                    </a:prstGeom>
                    <a:noFill/>
                    <a:ln>
                      <a:noFill/>
                    </a:ln>
                    <a:extLst>
                      <a:ext uri="{53640926-AAD7-44d8-BBD7-CCE9431645EC}">
                        <a14:shadowObscured xmlns:a14="http://schemas.microsoft.com/office/drawing/2010/main"/>
                      </a:ext>
                    </a:extLst>
                  </pic:spPr>
                </pic:pic>
              </a:graphicData>
            </a:graphic>
          </wp:inline>
        </w:drawing>
      </w:r>
    </w:p>
    <w:p w14:paraId="04ADF1B4" w14:textId="45179764" w:rsidR="0011685C" w:rsidRPr="0099129E" w:rsidRDefault="0011685C" w:rsidP="0011685C">
      <w:pPr>
        <w:jc w:val="center"/>
        <w:rPr>
          <w:b/>
        </w:rPr>
      </w:pPr>
      <w:r w:rsidRPr="0099129E">
        <w:rPr>
          <w:b/>
        </w:rPr>
        <w:t xml:space="preserve">Figure </w:t>
      </w:r>
      <w:r w:rsidR="0099129E" w:rsidRPr="0099129E">
        <w:rPr>
          <w:b/>
        </w:rPr>
        <w:t>17</w:t>
      </w:r>
      <w:r w:rsidRPr="0099129E">
        <w:rPr>
          <w:b/>
        </w:rPr>
        <w:t>. Item image display</w:t>
      </w:r>
    </w:p>
    <w:p w14:paraId="07CBB2FC" w14:textId="77777777" w:rsidR="0011685C" w:rsidRDefault="0011685C" w:rsidP="0011685C">
      <w:pPr>
        <w:jc w:val="center"/>
      </w:pPr>
    </w:p>
    <w:p w14:paraId="297DF945" w14:textId="3B159985" w:rsidR="007C07DF" w:rsidRDefault="007C07DF" w:rsidP="00097378">
      <w:pPr>
        <w:rPr>
          <w:rFonts w:cs="Times New Roman"/>
          <w:b/>
        </w:rPr>
      </w:pPr>
      <w:r>
        <w:rPr>
          <w:rFonts w:cs="Times New Roman"/>
          <w:b/>
        </w:rPr>
        <w:t>Facebook post:</w:t>
      </w:r>
    </w:p>
    <w:p w14:paraId="03654BFB" w14:textId="42B5F731" w:rsidR="007C07DF" w:rsidRPr="008F7698" w:rsidRDefault="0023460F" w:rsidP="007C07DF">
      <w:pPr>
        <w:rPr>
          <w:rFonts w:eastAsia="SimSun" w:cs="Times New Roman"/>
          <w:lang w:eastAsia="zh-CN"/>
        </w:rPr>
      </w:pPr>
      <w:r>
        <w:rPr>
          <w:rFonts w:cs="Times New Roman"/>
        </w:rPr>
        <w:t>On click of the Facebook post</w:t>
      </w:r>
      <w:r w:rsidR="007C07DF">
        <w:rPr>
          <w:rFonts w:cs="Times New Roman"/>
        </w:rPr>
        <w:t xml:space="preserve"> button </w:t>
      </w:r>
      <w:r>
        <w:rPr>
          <w:rFonts w:cs="Times New Roman"/>
        </w:rPr>
        <w:t xml:space="preserve">a </w:t>
      </w:r>
      <w:r w:rsidR="007C07DF">
        <w:rPr>
          <w:rFonts w:eastAsia="SimSun" w:cs="Times New Roman" w:hint="eastAsia"/>
          <w:lang w:eastAsia="zh-CN"/>
        </w:rPr>
        <w:t>F</w:t>
      </w:r>
      <w:r w:rsidR="007C07DF" w:rsidRPr="004A379F">
        <w:rPr>
          <w:rFonts w:cs="Times New Roman"/>
        </w:rPr>
        <w:t>ace</w:t>
      </w:r>
      <w:r w:rsidR="007C07DF">
        <w:rPr>
          <w:rFonts w:cs="Times New Roman"/>
        </w:rPr>
        <w:t>book post</w:t>
      </w:r>
      <w:r>
        <w:rPr>
          <w:rFonts w:cs="Times New Roman"/>
        </w:rPr>
        <w:t xml:space="preserve"> must be done with the format shown in figure 18</w:t>
      </w:r>
      <w:r w:rsidR="007C07DF">
        <w:rPr>
          <w:rFonts w:cs="Times New Roman"/>
        </w:rPr>
        <w:t xml:space="preserve">. </w:t>
      </w:r>
    </w:p>
    <w:p w14:paraId="60207DE6" w14:textId="6B2E8286" w:rsidR="007C07DF" w:rsidRPr="000669BF" w:rsidRDefault="00B60D6C" w:rsidP="007C07DF">
      <w:pPr>
        <w:jc w:val="center"/>
        <w:rPr>
          <w:rFonts w:eastAsia="SimSun" w:cs="Times New Roman"/>
        </w:rPr>
      </w:pPr>
      <w:r>
        <w:rPr>
          <w:rFonts w:cs="Arial"/>
          <w:noProof/>
          <w:color w:val="000000"/>
          <w:sz w:val="23"/>
          <w:szCs w:val="23"/>
          <w:lang w:eastAsia="en-US"/>
        </w:rPr>
        <w:drawing>
          <wp:inline distT="0" distB="0" distL="0" distR="0" wp14:anchorId="48B4A28E" wp14:editId="15ACD931">
            <wp:extent cx="4699610" cy="3105351"/>
            <wp:effectExtent l="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0963" cy="3106245"/>
                    </a:xfrm>
                    <a:prstGeom prst="rect">
                      <a:avLst/>
                    </a:prstGeom>
                    <a:noFill/>
                    <a:ln>
                      <a:noFill/>
                    </a:ln>
                  </pic:spPr>
                </pic:pic>
              </a:graphicData>
            </a:graphic>
          </wp:inline>
        </w:drawing>
      </w:r>
    </w:p>
    <w:p w14:paraId="598AD6B7" w14:textId="50E94F37" w:rsidR="007C07DF" w:rsidRDefault="007C07DF" w:rsidP="00B60D6C">
      <w:pPr>
        <w:jc w:val="center"/>
        <w:rPr>
          <w:rFonts w:eastAsia="SimSun" w:cs="Times New Roman"/>
          <w:b/>
          <w:bCs/>
          <w:color w:val="000000"/>
          <w:lang w:eastAsia="zh-CN"/>
        </w:rPr>
      </w:pPr>
      <w:r>
        <w:rPr>
          <w:rFonts w:cs="Times New Roman"/>
          <w:b/>
          <w:bCs/>
          <w:color w:val="000000"/>
        </w:rPr>
        <w:t>Figu</w:t>
      </w:r>
      <w:r w:rsidR="00B60D6C">
        <w:rPr>
          <w:rFonts w:cs="Times New Roman"/>
          <w:b/>
          <w:bCs/>
          <w:color w:val="000000"/>
        </w:rPr>
        <w:t>re 18</w:t>
      </w:r>
      <w:r w:rsidRPr="004A379F">
        <w:rPr>
          <w:rFonts w:cs="Times New Roman"/>
          <w:b/>
          <w:bCs/>
          <w:color w:val="000000"/>
        </w:rPr>
        <w:t xml:space="preserve">: </w:t>
      </w:r>
      <w:r>
        <w:rPr>
          <w:rFonts w:eastAsia="SimSun" w:cs="Times New Roman" w:hint="eastAsia"/>
          <w:b/>
          <w:bCs/>
          <w:color w:val="000000"/>
          <w:lang w:eastAsia="zh-CN"/>
        </w:rPr>
        <w:t>Post to Facebook</w:t>
      </w:r>
    </w:p>
    <w:p w14:paraId="3E5C157A" w14:textId="77777777" w:rsidR="007C07DF" w:rsidRPr="004A379F" w:rsidRDefault="007C07DF" w:rsidP="007C07DF">
      <w:pPr>
        <w:ind w:left="720"/>
        <w:rPr>
          <w:rFonts w:cs="Times New Roman"/>
        </w:rPr>
      </w:pPr>
    </w:p>
    <w:p w14:paraId="6DB0D1D8" w14:textId="55CA2A30" w:rsidR="007C07DF" w:rsidRDefault="000537FE" w:rsidP="007C07DF">
      <w:pPr>
        <w:rPr>
          <w:rFonts w:eastAsia="Times New Roman" w:cs="Times New Roman"/>
        </w:rPr>
      </w:pPr>
      <w:r>
        <w:rPr>
          <w:rFonts w:cs="Times New Roman"/>
          <w:color w:val="000000"/>
        </w:rPr>
        <w:t>Display</w:t>
      </w:r>
      <w:r w:rsidRPr="004A379F">
        <w:rPr>
          <w:rFonts w:cs="Times New Roman"/>
          <w:color w:val="000000"/>
        </w:rPr>
        <w:t xml:space="preserve"> </w:t>
      </w:r>
      <w:r>
        <w:rPr>
          <w:rFonts w:cs="Times New Roman"/>
          <w:color w:val="000000"/>
        </w:rPr>
        <w:t xml:space="preserve">the </w:t>
      </w:r>
      <w:r w:rsidRPr="004A379F">
        <w:rPr>
          <w:rFonts w:cs="Times New Roman"/>
          <w:color w:val="000000"/>
        </w:rPr>
        <w:t xml:space="preserve">appropriate values for </w:t>
      </w:r>
      <w:r>
        <w:rPr>
          <w:rFonts w:cs="Times New Roman"/>
          <w:color w:val="000000"/>
        </w:rPr>
        <w:t>item title</w:t>
      </w:r>
      <w:r w:rsidRPr="004A379F">
        <w:rPr>
          <w:rFonts w:cs="Times New Roman"/>
          <w:color w:val="000000"/>
        </w:rPr>
        <w:t xml:space="preserve">, </w:t>
      </w:r>
      <w:r>
        <w:rPr>
          <w:rFonts w:cs="Times New Roman"/>
          <w:color w:val="000000"/>
        </w:rPr>
        <w:t>item price with shipping cost associated, item location, image</w:t>
      </w:r>
      <w:r w:rsidR="00304A83">
        <w:rPr>
          <w:rFonts w:cs="Times New Roman"/>
          <w:color w:val="000000"/>
        </w:rPr>
        <w:t xml:space="preserve"> </w:t>
      </w:r>
      <w:r>
        <w:rPr>
          <w:rFonts w:cs="Times New Roman"/>
          <w:color w:val="000000"/>
        </w:rPr>
        <w:t>(</w:t>
      </w:r>
      <w:r w:rsidR="00304A83">
        <w:rPr>
          <w:rFonts w:cs="Times New Roman"/>
          <w:color w:val="000000"/>
        </w:rPr>
        <w:t>galleryURL</w:t>
      </w:r>
      <w:r>
        <w:rPr>
          <w:rFonts w:cs="Times New Roman"/>
          <w:color w:val="000000"/>
        </w:rPr>
        <w:t>)</w:t>
      </w:r>
      <w:r w:rsidRPr="004A379F">
        <w:rPr>
          <w:rFonts w:cs="Times New Roman"/>
          <w:color w:val="000000"/>
        </w:rPr>
        <w:t xml:space="preserve">. </w:t>
      </w:r>
      <w:r w:rsidR="007C07DF" w:rsidRPr="004A379F">
        <w:rPr>
          <w:rFonts w:eastAsia="Times New Roman" w:cs="Times New Roman"/>
        </w:rPr>
        <w:t xml:space="preserve">The link on the post should directly link to the </w:t>
      </w:r>
      <w:r w:rsidR="00B60D6C">
        <w:rPr>
          <w:rFonts w:eastAsia="Times New Roman" w:cs="Times New Roman"/>
        </w:rPr>
        <w:t>eBay item</w:t>
      </w:r>
      <w:r w:rsidR="007C07DF" w:rsidRPr="004A379F">
        <w:rPr>
          <w:rFonts w:eastAsia="Times New Roman" w:cs="Times New Roman"/>
        </w:rPr>
        <w:t xml:space="preserve"> pag</w:t>
      </w:r>
      <w:r w:rsidR="00304A83">
        <w:rPr>
          <w:rFonts w:eastAsia="Times New Roman" w:cs="Times New Roman"/>
        </w:rPr>
        <w:t>e (</w:t>
      </w:r>
      <w:r w:rsidR="00304A83">
        <w:t>viewItemURL</w:t>
      </w:r>
      <w:r w:rsidR="00304A83">
        <w:rPr>
          <w:rFonts w:eastAsia="Times New Roman" w:cs="Times New Roman"/>
        </w:rPr>
        <w:t xml:space="preserve">) </w:t>
      </w:r>
      <w:r w:rsidR="007C07DF" w:rsidRPr="004A379F">
        <w:rPr>
          <w:rFonts w:eastAsia="Times New Roman" w:cs="Times New Roman"/>
        </w:rPr>
        <w:t xml:space="preserve">for the </w:t>
      </w:r>
      <w:r w:rsidR="00B60D6C">
        <w:rPr>
          <w:rFonts w:eastAsia="Times New Roman" w:cs="Times New Roman"/>
        </w:rPr>
        <w:t>item</w:t>
      </w:r>
      <w:r w:rsidR="007C07DF" w:rsidRPr="004A379F">
        <w:rPr>
          <w:rFonts w:eastAsia="Times New Roman" w:cs="Times New Roman"/>
        </w:rPr>
        <w:t xml:space="preserve"> details.</w:t>
      </w:r>
      <w:r w:rsidR="0095243F">
        <w:rPr>
          <w:rFonts w:eastAsia="Times New Roman" w:cs="Times New Roman"/>
        </w:rPr>
        <w:t xml:space="preserve"> Image for button can be used from </w:t>
      </w:r>
      <w:r w:rsidR="0095243F">
        <w:rPr>
          <w:rFonts w:ascii="Helvetica Neue" w:hAnsi="Helvetica Neue" w:cs="Helvetica Neue"/>
          <w:color w:val="0000E9"/>
          <w:u w:val="single" w:color="0000E9"/>
        </w:rPr>
        <w:t>http://cs-server.usc.edu:45678/hw/hw8/</w:t>
      </w:r>
      <w:r w:rsidR="0095243F">
        <w:rPr>
          <w:rFonts w:ascii="Helvetica Neue" w:hAnsi="Helvetica Neue" w:cs="Helvetica Neue"/>
          <w:color w:val="0000E9"/>
          <w:u w:val="single" w:color="0000E9"/>
        </w:rPr>
        <w:t>fb.png.</w:t>
      </w:r>
      <w:bookmarkStart w:id="0" w:name="_GoBack"/>
      <w:bookmarkEnd w:id="0"/>
    </w:p>
    <w:p w14:paraId="04B7C434" w14:textId="77777777" w:rsidR="00304A83" w:rsidRPr="00304A83" w:rsidRDefault="00304A83" w:rsidP="007C07DF">
      <w:pPr>
        <w:rPr>
          <w:rFonts w:cs="Times New Roman"/>
          <w:color w:val="000000"/>
        </w:rPr>
      </w:pPr>
    </w:p>
    <w:p w14:paraId="336F3438" w14:textId="77777777" w:rsidR="007C07DF" w:rsidRPr="004A379F" w:rsidRDefault="007C07DF" w:rsidP="007C07DF">
      <w:pPr>
        <w:textAlignment w:val="baseline"/>
        <w:rPr>
          <w:rFonts w:cs="Times New Roman"/>
          <w:color w:val="000000"/>
        </w:rPr>
      </w:pPr>
      <w:r w:rsidRPr="004A379F">
        <w:rPr>
          <w:rFonts w:cs="Times New Roman"/>
          <w:color w:val="000000"/>
        </w:rPr>
        <w:t>When the button is pressed, the web application does the following:</w:t>
      </w:r>
    </w:p>
    <w:p w14:paraId="4C331FC9" w14:textId="77777777" w:rsidR="007C07DF" w:rsidRPr="004A379F" w:rsidRDefault="007C07DF" w:rsidP="007C07DF">
      <w:pPr>
        <w:numPr>
          <w:ilvl w:val="2"/>
          <w:numId w:val="6"/>
        </w:numPr>
        <w:tabs>
          <w:tab w:val="clear" w:pos="2160"/>
          <w:tab w:val="num" w:pos="360"/>
        </w:tabs>
        <w:ind w:left="360"/>
        <w:textAlignment w:val="baseline"/>
        <w:rPr>
          <w:rFonts w:cs="Times New Roman"/>
          <w:color w:val="000000"/>
        </w:rPr>
      </w:pPr>
      <w:r w:rsidRPr="004A379F">
        <w:rPr>
          <w:rFonts w:cs="Times New Roman"/>
          <w:color w:val="000000"/>
        </w:rPr>
        <w:t>Authorizes the user to Facebook (i.e. logs him/her in) using the application and user credentials if the user is not already logged in to Facebook;</w:t>
      </w:r>
    </w:p>
    <w:p w14:paraId="60573AE2" w14:textId="77777777" w:rsidR="007C07DF" w:rsidRPr="004A379F" w:rsidRDefault="007C07DF" w:rsidP="007C07DF">
      <w:pPr>
        <w:ind w:left="360"/>
        <w:textAlignment w:val="baseline"/>
        <w:rPr>
          <w:rFonts w:cs="Times New Roman"/>
          <w:color w:val="000000"/>
        </w:rPr>
      </w:pPr>
    </w:p>
    <w:p w14:paraId="0D7ADA47" w14:textId="36ECA38B" w:rsidR="007C07DF" w:rsidRPr="004A379F" w:rsidRDefault="00B60D6C" w:rsidP="007C07DF">
      <w:pPr>
        <w:ind w:left="360"/>
        <w:jc w:val="center"/>
        <w:textAlignment w:val="baseline"/>
        <w:rPr>
          <w:rFonts w:eastAsia="SimSun" w:cs="Times New Roman"/>
          <w:color w:val="000000"/>
          <w:lang w:eastAsia="zh-CN"/>
        </w:rPr>
      </w:pPr>
      <w:r>
        <w:rPr>
          <w:rFonts w:eastAsia="SimSun" w:cs="Times New Roman"/>
          <w:noProof/>
          <w:color w:val="000000"/>
          <w:lang w:eastAsia="en-US"/>
        </w:rPr>
        <w:drawing>
          <wp:inline distT="0" distB="0" distL="0" distR="0" wp14:anchorId="68646E9A" wp14:editId="1614EC75">
            <wp:extent cx="3893449" cy="2879438"/>
            <wp:effectExtent l="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3991" cy="2879838"/>
                    </a:xfrm>
                    <a:prstGeom prst="rect">
                      <a:avLst/>
                    </a:prstGeom>
                    <a:noFill/>
                    <a:ln>
                      <a:noFill/>
                    </a:ln>
                  </pic:spPr>
                </pic:pic>
              </a:graphicData>
            </a:graphic>
          </wp:inline>
        </w:drawing>
      </w:r>
    </w:p>
    <w:p w14:paraId="3D149808" w14:textId="55DCEB83" w:rsidR="007C07DF" w:rsidRDefault="00273DDC" w:rsidP="007C07DF">
      <w:pPr>
        <w:ind w:left="360"/>
        <w:jc w:val="center"/>
        <w:textAlignment w:val="baseline"/>
        <w:rPr>
          <w:rFonts w:eastAsia="SimSun" w:cs="Times New Roman"/>
          <w:b/>
          <w:bCs/>
          <w:color w:val="000000"/>
          <w:lang w:eastAsia="zh-CN"/>
        </w:rPr>
      </w:pPr>
      <w:r>
        <w:rPr>
          <w:rFonts w:cs="Times New Roman"/>
          <w:b/>
          <w:bCs/>
          <w:color w:val="000000"/>
        </w:rPr>
        <w:t>Figure 19</w:t>
      </w:r>
      <w:r w:rsidR="007C07DF" w:rsidRPr="004A379F">
        <w:rPr>
          <w:rFonts w:cs="Times New Roman"/>
          <w:b/>
          <w:bCs/>
          <w:color w:val="000000"/>
        </w:rPr>
        <w:t xml:space="preserve">: </w:t>
      </w:r>
      <w:r w:rsidR="007C07DF">
        <w:rPr>
          <w:rFonts w:eastAsia="SimSun" w:cs="Times New Roman"/>
          <w:b/>
          <w:bCs/>
          <w:color w:val="000000"/>
          <w:lang w:eastAsia="zh-CN"/>
        </w:rPr>
        <w:t>Facebook Login</w:t>
      </w:r>
    </w:p>
    <w:p w14:paraId="5A193443" w14:textId="77777777" w:rsidR="007C07DF" w:rsidRPr="004A379F" w:rsidRDefault="007C07DF" w:rsidP="007C07DF">
      <w:pPr>
        <w:ind w:left="360"/>
        <w:jc w:val="center"/>
        <w:textAlignment w:val="baseline"/>
        <w:rPr>
          <w:rFonts w:eastAsia="SimSun" w:cs="Times New Roman"/>
          <w:color w:val="000000"/>
          <w:lang w:eastAsia="zh-CN"/>
        </w:rPr>
      </w:pPr>
    </w:p>
    <w:p w14:paraId="13F6C183" w14:textId="77777777" w:rsidR="007C07DF" w:rsidRPr="004A379F" w:rsidRDefault="007C07DF" w:rsidP="007C07DF">
      <w:pPr>
        <w:numPr>
          <w:ilvl w:val="2"/>
          <w:numId w:val="6"/>
        </w:numPr>
        <w:tabs>
          <w:tab w:val="clear" w:pos="2160"/>
          <w:tab w:val="num" w:pos="360"/>
        </w:tabs>
        <w:ind w:left="360"/>
        <w:textAlignment w:val="baseline"/>
        <w:rPr>
          <w:rFonts w:cs="Times New Roman"/>
          <w:color w:val="000000"/>
        </w:rPr>
      </w:pPr>
      <w:r w:rsidRPr="004A379F">
        <w:rPr>
          <w:rFonts w:cs="Times New Roman"/>
          <w:color w:val="000000"/>
        </w:rPr>
        <w:t>Posts an Update Status message to the feed.</w:t>
      </w:r>
    </w:p>
    <w:p w14:paraId="0181AD07" w14:textId="3830FD7E" w:rsidR="007C07DF" w:rsidRPr="000537FE" w:rsidRDefault="007C07DF" w:rsidP="000537FE">
      <w:pPr>
        <w:numPr>
          <w:ilvl w:val="2"/>
          <w:numId w:val="6"/>
        </w:numPr>
        <w:tabs>
          <w:tab w:val="clear" w:pos="2160"/>
          <w:tab w:val="num" w:pos="360"/>
        </w:tabs>
        <w:ind w:left="360"/>
        <w:textAlignment w:val="baseline"/>
        <w:rPr>
          <w:rFonts w:eastAsia="Times New Roman" w:cs="Times New Roman"/>
        </w:rPr>
      </w:pPr>
      <w:r w:rsidRPr="004A379F">
        <w:rPr>
          <w:rFonts w:cs="Times New Roman"/>
          <w:color w:val="000000"/>
        </w:rPr>
        <w:t xml:space="preserve">The above two steps can be performed using the Facebook Connect API, using the JavaScript SDK, which provides a rich set of client-side functionality for accessing Facebook's server-side API calls. It is documented at: </w:t>
      </w:r>
      <w:hyperlink r:id="rId47" w:history="1">
        <w:r w:rsidRPr="004A379F">
          <w:rPr>
            <w:rFonts w:cs="Times New Roman"/>
            <w:color w:val="1155CC"/>
            <w:u w:val="single"/>
          </w:rPr>
          <w:t>https://developers.facebook.com/docs/reference/javascript/</w:t>
        </w:r>
      </w:hyperlink>
    </w:p>
    <w:p w14:paraId="27A1BA3F" w14:textId="77777777" w:rsidR="000537FE" w:rsidRPr="004A379F" w:rsidRDefault="000537FE" w:rsidP="000537FE">
      <w:pPr>
        <w:ind w:left="360"/>
        <w:textAlignment w:val="baseline"/>
        <w:rPr>
          <w:rFonts w:eastAsia="Times New Roman" w:cs="Times New Roman"/>
        </w:rPr>
      </w:pPr>
    </w:p>
    <w:p w14:paraId="778C2CB2" w14:textId="77777777" w:rsidR="007C07DF" w:rsidRPr="004A379F" w:rsidRDefault="007C07DF" w:rsidP="007C07DF">
      <w:pPr>
        <w:rPr>
          <w:rFonts w:eastAsia="SimSun" w:cs="Times New Roman"/>
          <w:color w:val="000000"/>
          <w:lang w:eastAsia="zh-CN"/>
        </w:rPr>
      </w:pPr>
      <w:r w:rsidRPr="004A379F">
        <w:rPr>
          <w:rFonts w:cs="Times New Roman"/>
          <w:color w:val="000000"/>
        </w:rPr>
        <w:t>Once the post has been published, you should show an alert box informing the user of whether the post has been published or not.</w:t>
      </w:r>
      <w:r w:rsidRPr="004A379F">
        <w:rPr>
          <w:rFonts w:eastAsia="SimSun" w:cs="Times New Roman"/>
          <w:color w:val="000000"/>
          <w:lang w:eastAsia="zh-CN"/>
        </w:rPr>
        <w:t xml:space="preserve"> For example:</w:t>
      </w:r>
    </w:p>
    <w:p w14:paraId="579B9383" w14:textId="399A285E" w:rsidR="007C07DF" w:rsidRPr="004A379F" w:rsidRDefault="007C07DF" w:rsidP="007C07DF">
      <w:pPr>
        <w:rPr>
          <w:rFonts w:eastAsia="SimSun" w:cs="Times New Roman"/>
          <w:color w:val="000000"/>
          <w:lang w:eastAsia="zh-CN"/>
        </w:rPr>
      </w:pPr>
    </w:p>
    <w:p w14:paraId="0676E355" w14:textId="200617A7" w:rsidR="007C07DF" w:rsidRDefault="008D7F27" w:rsidP="007C07DF">
      <w:pPr>
        <w:jc w:val="center"/>
        <w:rPr>
          <w:rFonts w:cs="Times New Roman"/>
          <w:color w:val="000000"/>
        </w:rPr>
      </w:pPr>
      <w:r w:rsidRPr="004A379F">
        <w:rPr>
          <w:rFonts w:cs="Arial"/>
          <w:noProof/>
          <w:color w:val="000000"/>
          <w:sz w:val="25"/>
          <w:szCs w:val="25"/>
          <w:lang w:eastAsia="en-US"/>
        </w:rPr>
        <w:drawing>
          <wp:anchor distT="0" distB="0" distL="114300" distR="114300" simplePos="0" relativeHeight="251660288" behindDoc="0" locked="0" layoutInCell="1" allowOverlap="1" wp14:anchorId="08CC956F" wp14:editId="60E35E8E">
            <wp:simplePos x="0" y="0"/>
            <wp:positionH relativeFrom="column">
              <wp:posOffset>-114300</wp:posOffset>
            </wp:positionH>
            <wp:positionV relativeFrom="paragraph">
              <wp:posOffset>41910</wp:posOffset>
            </wp:positionV>
            <wp:extent cx="2690495" cy="1723390"/>
            <wp:effectExtent l="0" t="0" r="1905" b="3810"/>
            <wp:wrapNone/>
            <wp:docPr id="29" name="图片 4" descr="https://lh6.googleusercontent.com/JHe3-ISq0Z93XQRqFrNp-9tXKBewfRUQN9uJKIChNiaZTR82zo1szn1pQW2swvP1d4AzEk8MCqZXurFEX8Xm35Mlcqf1Zo3S0E79Ab6HfYE19_N0DMS4_PcLw8ABnCbJ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JHe3-ISq0Z93XQRqFrNp-9tXKBewfRUQN9uJKIChNiaZTR82zo1szn1pQW2swvP1d4AzEk8MCqZXurFEX8Xm35Mlcqf1Zo3S0E79Ab6HfYE19_N0DMS4_PcLw8ABnCbJf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0495" cy="172339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cs="Times New Roman"/>
          <w:noProof/>
          <w:color w:val="000000"/>
          <w:lang w:eastAsia="en-US"/>
        </w:rPr>
        <w:drawing>
          <wp:anchor distT="0" distB="0" distL="114300" distR="114300" simplePos="0" relativeHeight="251661312" behindDoc="0" locked="0" layoutInCell="1" allowOverlap="1" wp14:anchorId="6B054711" wp14:editId="24C6276E">
            <wp:simplePos x="0" y="0"/>
            <wp:positionH relativeFrom="column">
              <wp:posOffset>2743200</wp:posOffset>
            </wp:positionH>
            <wp:positionV relativeFrom="paragraph">
              <wp:posOffset>41910</wp:posOffset>
            </wp:positionV>
            <wp:extent cx="2971800" cy="1717675"/>
            <wp:effectExtent l="0" t="0" r="0" b="9525"/>
            <wp:wrapNone/>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1800" cy="171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0C2DC" w14:textId="1A3EAD93" w:rsidR="008D7F27" w:rsidRDefault="008D7F27" w:rsidP="007C07DF">
      <w:pPr>
        <w:jc w:val="center"/>
      </w:pPr>
      <w:r w:rsidRPr="008D7F27">
        <w:t xml:space="preserve"> </w:t>
      </w:r>
    </w:p>
    <w:p w14:paraId="623ED568" w14:textId="77777777" w:rsidR="008D7F27" w:rsidRDefault="008D7F27" w:rsidP="007C07DF">
      <w:pPr>
        <w:jc w:val="center"/>
      </w:pPr>
    </w:p>
    <w:p w14:paraId="1F8DF20A" w14:textId="77777777" w:rsidR="008D7F27" w:rsidRDefault="008D7F27" w:rsidP="007C07DF">
      <w:pPr>
        <w:jc w:val="center"/>
      </w:pPr>
    </w:p>
    <w:p w14:paraId="238B3BC2" w14:textId="77777777" w:rsidR="008D7F27" w:rsidRDefault="008D7F27" w:rsidP="007C07DF">
      <w:pPr>
        <w:jc w:val="center"/>
      </w:pPr>
    </w:p>
    <w:p w14:paraId="2F8037F3" w14:textId="77777777" w:rsidR="008D7F27" w:rsidRDefault="008D7F27" w:rsidP="007C07DF">
      <w:pPr>
        <w:jc w:val="center"/>
      </w:pPr>
    </w:p>
    <w:p w14:paraId="19FBE615" w14:textId="48282052" w:rsidR="007C07DF" w:rsidRDefault="007C07DF" w:rsidP="007C07DF">
      <w:pPr>
        <w:jc w:val="center"/>
        <w:rPr>
          <w:rFonts w:cs="Times New Roman"/>
          <w:color w:val="000000"/>
        </w:rPr>
      </w:pPr>
    </w:p>
    <w:p w14:paraId="32ABC8D6" w14:textId="77777777" w:rsidR="008D7F27" w:rsidRDefault="008D7F27" w:rsidP="007C07DF">
      <w:pPr>
        <w:jc w:val="center"/>
        <w:rPr>
          <w:rFonts w:cs="Times New Roman"/>
          <w:b/>
          <w:bCs/>
          <w:color w:val="000000"/>
        </w:rPr>
      </w:pPr>
    </w:p>
    <w:p w14:paraId="03447B62" w14:textId="77777777" w:rsidR="008D7F27" w:rsidRDefault="008D7F27" w:rsidP="007C07DF">
      <w:pPr>
        <w:jc w:val="center"/>
        <w:rPr>
          <w:rFonts w:cs="Times New Roman"/>
          <w:b/>
          <w:bCs/>
          <w:color w:val="000000"/>
        </w:rPr>
      </w:pPr>
    </w:p>
    <w:p w14:paraId="753E1692" w14:textId="77777777" w:rsidR="008D7F27" w:rsidRDefault="008D7F27" w:rsidP="007C07DF">
      <w:pPr>
        <w:jc w:val="center"/>
        <w:rPr>
          <w:rFonts w:cs="Times New Roman"/>
          <w:b/>
          <w:bCs/>
          <w:color w:val="000000"/>
        </w:rPr>
      </w:pPr>
    </w:p>
    <w:p w14:paraId="69F4D32E" w14:textId="77777777" w:rsidR="008D7F27" w:rsidRDefault="008D7F27" w:rsidP="007C07DF">
      <w:pPr>
        <w:jc w:val="center"/>
        <w:rPr>
          <w:rFonts w:cs="Times New Roman"/>
          <w:b/>
          <w:bCs/>
          <w:color w:val="000000"/>
        </w:rPr>
      </w:pPr>
    </w:p>
    <w:p w14:paraId="6FB681ED" w14:textId="21BE94CD" w:rsidR="007C07DF" w:rsidRPr="004A379F" w:rsidRDefault="00982F85" w:rsidP="007C07DF">
      <w:pPr>
        <w:jc w:val="center"/>
        <w:rPr>
          <w:rFonts w:cs="Times New Roman"/>
          <w:color w:val="000000"/>
        </w:rPr>
      </w:pPr>
      <w:r>
        <w:rPr>
          <w:rFonts w:cs="Times New Roman"/>
          <w:b/>
          <w:bCs/>
          <w:color w:val="000000"/>
        </w:rPr>
        <w:t>Figure 20</w:t>
      </w:r>
      <w:r w:rsidR="007C07DF" w:rsidRPr="004A379F">
        <w:rPr>
          <w:rFonts w:cs="Times New Roman"/>
          <w:b/>
          <w:bCs/>
          <w:color w:val="000000"/>
        </w:rPr>
        <w:t xml:space="preserve">: </w:t>
      </w:r>
      <w:r w:rsidR="008D7F27">
        <w:rPr>
          <w:rFonts w:eastAsia="SimSun" w:cs="Times New Roman"/>
          <w:b/>
          <w:bCs/>
          <w:color w:val="000000"/>
          <w:lang w:eastAsia="zh-CN"/>
        </w:rPr>
        <w:t>Post status</w:t>
      </w:r>
      <w:r w:rsidR="007C07DF">
        <w:rPr>
          <w:rFonts w:eastAsia="SimSun" w:cs="Times New Roman"/>
          <w:b/>
          <w:bCs/>
          <w:color w:val="000000"/>
          <w:lang w:eastAsia="zh-CN"/>
        </w:rPr>
        <w:t xml:space="preserve"> Alert box</w:t>
      </w:r>
      <w:r w:rsidR="007C07DF" w:rsidRPr="004A379F">
        <w:rPr>
          <w:rFonts w:cs="Times New Roman"/>
          <w:color w:val="000000"/>
        </w:rPr>
        <w:tab/>
      </w:r>
    </w:p>
    <w:p w14:paraId="69EA14ED" w14:textId="77777777" w:rsidR="008D7F27" w:rsidRDefault="008D7F27" w:rsidP="00097378">
      <w:pPr>
        <w:rPr>
          <w:rFonts w:cs="Times New Roman"/>
          <w:b/>
        </w:rPr>
      </w:pPr>
    </w:p>
    <w:p w14:paraId="72B7C660" w14:textId="6137959C" w:rsidR="00D75A0D" w:rsidRDefault="002B26C7" w:rsidP="00097378">
      <w:pPr>
        <w:rPr>
          <w:rFonts w:cs="Times New Roman"/>
          <w:b/>
        </w:rPr>
      </w:pPr>
      <w:r>
        <w:rPr>
          <w:rFonts w:cs="Times New Roman"/>
          <w:b/>
        </w:rPr>
        <w:t>Pagination:</w:t>
      </w:r>
    </w:p>
    <w:p w14:paraId="6AA1EE15" w14:textId="2E27D21A" w:rsidR="002B26C7" w:rsidRPr="002B26C7" w:rsidRDefault="002B26C7" w:rsidP="00097378">
      <w:pPr>
        <w:rPr>
          <w:rFonts w:cs="Times New Roman"/>
        </w:rPr>
      </w:pPr>
      <w:r w:rsidRPr="002B26C7">
        <w:rPr>
          <w:rFonts w:cs="Times New Roman"/>
        </w:rPr>
        <w:t xml:space="preserve">Below the list of results a pagination bar must be </w:t>
      </w:r>
      <w:r w:rsidR="004D19AD">
        <w:rPr>
          <w:rFonts w:cs="Times New Roman"/>
        </w:rPr>
        <w:t>displayed as shown in Figure 21</w:t>
      </w:r>
      <w:r w:rsidRPr="002B26C7">
        <w:rPr>
          <w:rFonts w:cs="Times New Roman"/>
        </w:rPr>
        <w:t>.</w:t>
      </w:r>
    </w:p>
    <w:p w14:paraId="0F42520E" w14:textId="77777777" w:rsidR="00D75A0D" w:rsidRDefault="00D75A0D" w:rsidP="00097378">
      <w:pPr>
        <w:rPr>
          <w:rFonts w:cs="Times New Roman"/>
          <w:b/>
        </w:rPr>
      </w:pPr>
    </w:p>
    <w:p w14:paraId="3AE5F3F6" w14:textId="26B37069" w:rsidR="002B26C7" w:rsidRDefault="002B26C7" w:rsidP="002B26C7">
      <w:pPr>
        <w:ind w:left="1440"/>
        <w:rPr>
          <w:rFonts w:cs="Times New Roman"/>
          <w:b/>
        </w:rPr>
      </w:pPr>
      <w:r>
        <w:rPr>
          <w:rFonts w:cs="Times New Roman"/>
          <w:b/>
          <w:noProof/>
          <w:lang w:eastAsia="en-US"/>
        </w:rPr>
        <w:drawing>
          <wp:inline distT="0" distB="0" distL="0" distR="0" wp14:anchorId="096F9839" wp14:editId="76274DA2">
            <wp:extent cx="3312294" cy="619373"/>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4279" cy="619744"/>
                    </a:xfrm>
                    <a:prstGeom prst="rect">
                      <a:avLst/>
                    </a:prstGeom>
                    <a:noFill/>
                    <a:ln>
                      <a:noFill/>
                    </a:ln>
                  </pic:spPr>
                </pic:pic>
              </a:graphicData>
            </a:graphic>
          </wp:inline>
        </w:drawing>
      </w:r>
    </w:p>
    <w:p w14:paraId="0CFEE975" w14:textId="77777777" w:rsidR="00D60D86" w:rsidRDefault="00D60D86" w:rsidP="002B26C7">
      <w:pPr>
        <w:ind w:left="1440"/>
        <w:rPr>
          <w:rFonts w:cs="Times New Roman"/>
          <w:b/>
        </w:rPr>
      </w:pPr>
    </w:p>
    <w:p w14:paraId="0E9441BC" w14:textId="3A42F051" w:rsidR="002B26C7" w:rsidRPr="0099129E" w:rsidRDefault="004D19AD" w:rsidP="002B26C7">
      <w:pPr>
        <w:jc w:val="center"/>
        <w:rPr>
          <w:rFonts w:cs="Times New Roman"/>
          <w:b/>
        </w:rPr>
      </w:pPr>
      <w:r>
        <w:rPr>
          <w:rFonts w:cs="Times New Roman"/>
          <w:b/>
        </w:rPr>
        <w:t>Figure 21</w:t>
      </w:r>
      <w:r w:rsidR="002B26C7" w:rsidRPr="0099129E">
        <w:rPr>
          <w:rFonts w:cs="Times New Roman"/>
          <w:b/>
        </w:rPr>
        <w:t>: Pagination Bar</w:t>
      </w:r>
    </w:p>
    <w:p w14:paraId="7141F56D" w14:textId="77777777" w:rsidR="002B26C7" w:rsidRDefault="002B26C7" w:rsidP="00097378">
      <w:pPr>
        <w:rPr>
          <w:rFonts w:cs="Times New Roman"/>
          <w:b/>
        </w:rPr>
      </w:pPr>
    </w:p>
    <w:p w14:paraId="34AF3B2D" w14:textId="1D2AF39C" w:rsidR="002B26C7" w:rsidRDefault="002B26C7" w:rsidP="00097378">
      <w:r w:rsidRPr="00FD08A9">
        <w:rPr>
          <w:rFonts w:cs="Times New Roman"/>
        </w:rPr>
        <w:t xml:space="preserve">On click of a number </w:t>
      </w:r>
      <w:r w:rsidR="00494B79">
        <w:rPr>
          <w:rFonts w:cs="Times New Roman"/>
        </w:rPr>
        <w:t>index</w:t>
      </w:r>
      <w:r w:rsidRPr="00FD08A9">
        <w:rPr>
          <w:rFonts w:cs="Times New Roman"/>
        </w:rPr>
        <w:t xml:space="preserve"> in the pagination bar, an asynchronous AJAX request</w:t>
      </w:r>
      <w:r w:rsidR="00FD08A9" w:rsidRPr="00FD08A9">
        <w:rPr>
          <w:rFonts w:cs="Times New Roman"/>
        </w:rPr>
        <w:t xml:space="preserve"> </w:t>
      </w:r>
      <w:r w:rsidRPr="00FD08A9">
        <w:rPr>
          <w:rFonts w:cs="Times New Roman"/>
        </w:rPr>
        <w:t xml:space="preserve">(as before) must be generated </w:t>
      </w:r>
      <w:r w:rsidR="00FD08A9">
        <w:rPr>
          <w:rFonts w:cs="Times New Roman"/>
        </w:rPr>
        <w:t xml:space="preserve">with the </w:t>
      </w:r>
      <w:r w:rsidR="00FD08A9" w:rsidRPr="00D82958">
        <w:t>pagin</w:t>
      </w:r>
      <w:r w:rsidR="00FD08A9">
        <w:t xml:space="preserve">ationInput.pageNumber option of the eBay </w:t>
      </w:r>
      <w:r w:rsidR="00182034">
        <w:t>API</w:t>
      </w:r>
      <w:r w:rsidR="00FD08A9">
        <w:t xml:space="preserve"> </w:t>
      </w:r>
      <w:r w:rsidR="00182034">
        <w:t>url</w:t>
      </w:r>
      <w:r w:rsidR="00FD08A9">
        <w:t xml:space="preserve"> set to the same. As here, </w:t>
      </w:r>
      <w:r w:rsidR="00FD08A9" w:rsidRPr="00D82958">
        <w:t>pagin</w:t>
      </w:r>
      <w:r w:rsidR="00FD08A9">
        <w:t xml:space="preserve">ationInput.pageNumber=4 must be added in the </w:t>
      </w:r>
      <w:r w:rsidR="00182034">
        <w:t>API</w:t>
      </w:r>
      <w:r w:rsidR="00FD08A9">
        <w:t xml:space="preserve"> </w:t>
      </w:r>
      <w:r w:rsidR="00182034">
        <w:t>url</w:t>
      </w:r>
      <w:r w:rsidR="00FD08A9">
        <w:t>.</w:t>
      </w:r>
    </w:p>
    <w:p w14:paraId="13D5F915" w14:textId="77777777" w:rsidR="007A0D30" w:rsidRDefault="007A0D30" w:rsidP="00097378"/>
    <w:p w14:paraId="12C1542D" w14:textId="5D36A5C7" w:rsidR="007A0D30" w:rsidRDefault="007A0D30" w:rsidP="00097378">
      <w:r>
        <w:t xml:space="preserve">On the click of &lt;&lt; box in the pagination bar, </w:t>
      </w:r>
      <w:r w:rsidRPr="00FD08A9">
        <w:rPr>
          <w:rFonts w:cs="Times New Roman"/>
        </w:rPr>
        <w:t xml:space="preserve">an asynchronous AJAX request (as before) must be generated </w:t>
      </w:r>
      <w:r>
        <w:rPr>
          <w:rFonts w:cs="Times New Roman"/>
        </w:rPr>
        <w:t xml:space="preserve">for page number one less than </w:t>
      </w:r>
      <w:r>
        <w:t xml:space="preserve">current page. </w:t>
      </w:r>
      <w:r w:rsidR="00F96B46">
        <w:t>Here, in the example on the click of the &lt;&lt;box, results for page number 3 must be displayed eventually. Note that i</w:t>
      </w:r>
      <w:r>
        <w:t>f the current page is page number 1, then &lt;&lt; box must be disabled.</w:t>
      </w:r>
    </w:p>
    <w:p w14:paraId="501F922E" w14:textId="77777777" w:rsidR="008B1F52" w:rsidRDefault="008B1F52" w:rsidP="00097378"/>
    <w:p w14:paraId="3254F836" w14:textId="7799A9D8" w:rsidR="000836D6" w:rsidRDefault="00F96B46" w:rsidP="00F96B46">
      <w:r>
        <w:t xml:space="preserve">On the click of &gt;&gt; box in the pagination bar, </w:t>
      </w:r>
      <w:r w:rsidRPr="00FD08A9">
        <w:rPr>
          <w:rFonts w:cs="Times New Roman"/>
        </w:rPr>
        <w:t xml:space="preserve">an asynchronous AJAX request (as before) must be generated </w:t>
      </w:r>
      <w:r>
        <w:rPr>
          <w:rFonts w:cs="Times New Roman"/>
        </w:rPr>
        <w:t xml:space="preserve">for page number one greater than </w:t>
      </w:r>
      <w:r>
        <w:t xml:space="preserve">current page. If the current page is </w:t>
      </w:r>
      <w:r w:rsidR="0053030D">
        <w:t>multiple of 5</w:t>
      </w:r>
      <w:r w:rsidR="000836D6">
        <w:t>, for example</w:t>
      </w:r>
      <w:r w:rsidR="00CA368E">
        <w:t xml:space="preserve"> 5</w:t>
      </w:r>
      <w:r w:rsidR="00A71E82">
        <w:t>, then the results for p</w:t>
      </w:r>
      <w:r w:rsidR="0053030D">
        <w:t xml:space="preserve">age number 6 must be displayed and the Pagination Bar </w:t>
      </w:r>
      <w:r w:rsidR="00E04C70">
        <w:t>must be updated as in Figure 22</w:t>
      </w:r>
      <w:r w:rsidR="0053030D">
        <w:t xml:space="preserve">. </w:t>
      </w:r>
    </w:p>
    <w:p w14:paraId="51C2480B" w14:textId="77777777" w:rsidR="000836D6" w:rsidRDefault="000836D6" w:rsidP="00F96B46"/>
    <w:p w14:paraId="6CAB0DD3" w14:textId="4414BCB3" w:rsidR="000836D6" w:rsidRDefault="000836D6" w:rsidP="000836D6">
      <w:pPr>
        <w:ind w:left="1440"/>
      </w:pPr>
      <w:r>
        <w:rPr>
          <w:noProof/>
          <w:lang w:eastAsia="en-US"/>
        </w:rPr>
        <w:lastRenderedPageBreak/>
        <w:drawing>
          <wp:inline distT="0" distB="0" distL="0" distR="0" wp14:anchorId="532EA159" wp14:editId="72475347">
            <wp:extent cx="3197994" cy="709711"/>
            <wp:effectExtent l="0" t="0" r="2540" b="190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2120" cy="710627"/>
                    </a:xfrm>
                    <a:prstGeom prst="rect">
                      <a:avLst/>
                    </a:prstGeom>
                    <a:noFill/>
                    <a:ln>
                      <a:noFill/>
                    </a:ln>
                  </pic:spPr>
                </pic:pic>
              </a:graphicData>
            </a:graphic>
          </wp:inline>
        </w:drawing>
      </w:r>
    </w:p>
    <w:p w14:paraId="4AB72C75" w14:textId="26653637" w:rsidR="000836D6" w:rsidRPr="0099129E" w:rsidRDefault="00E04C70" w:rsidP="000836D6">
      <w:pPr>
        <w:jc w:val="center"/>
        <w:rPr>
          <w:rFonts w:cs="Times New Roman"/>
          <w:b/>
        </w:rPr>
      </w:pPr>
      <w:r>
        <w:rPr>
          <w:rFonts w:cs="Times New Roman"/>
          <w:b/>
        </w:rPr>
        <w:t>Figure 22</w:t>
      </w:r>
      <w:r w:rsidR="000836D6" w:rsidRPr="0099129E">
        <w:rPr>
          <w:rFonts w:cs="Times New Roman"/>
          <w:b/>
        </w:rPr>
        <w:t>: Updated Pagination Bar</w:t>
      </w:r>
    </w:p>
    <w:p w14:paraId="0C6065E8" w14:textId="77777777" w:rsidR="000836D6" w:rsidRDefault="000836D6" w:rsidP="00F96B46"/>
    <w:p w14:paraId="57203FBA" w14:textId="6E9BDE46" w:rsidR="00F96B46" w:rsidRDefault="000836D6" w:rsidP="00F96B46">
      <w:r>
        <w:t>The</w:t>
      </w:r>
      <w:r w:rsidR="0053030D">
        <w:t xml:space="preserve"> page number for which the results are being displayed must be shown as an active box on the pagination </w:t>
      </w:r>
      <w:r>
        <w:t>bar.</w:t>
      </w:r>
    </w:p>
    <w:p w14:paraId="19B486DC" w14:textId="77777777" w:rsidR="00CC0D83" w:rsidRDefault="00CC0D83" w:rsidP="00097378">
      <w:pPr>
        <w:rPr>
          <w:rFonts w:cs="Times New Roman"/>
          <w:b/>
        </w:rPr>
      </w:pPr>
    </w:p>
    <w:p w14:paraId="03421E99" w14:textId="4A9D0C69" w:rsidR="00253634" w:rsidRPr="009567B5" w:rsidRDefault="0077722B" w:rsidP="00097378">
      <w:pPr>
        <w:rPr>
          <w:rFonts w:cs="Times New Roman"/>
        </w:rPr>
      </w:pPr>
      <w:r w:rsidRPr="0077722B">
        <w:rPr>
          <w:rFonts w:cs="Times New Roman"/>
          <w:b/>
        </w:rPr>
        <w:t>Note:</w:t>
      </w:r>
      <w:r>
        <w:rPr>
          <w:rFonts w:eastAsiaTheme="majorEastAsia" w:cstheme="majorBidi"/>
          <w:b/>
          <w:bCs/>
          <w:color w:val="345A8A" w:themeColor="accent1" w:themeShade="B5"/>
          <w:sz w:val="32"/>
          <w:szCs w:val="32"/>
        </w:rPr>
        <w:t xml:space="preserve"> </w:t>
      </w:r>
      <w:r w:rsidR="009920FD" w:rsidRPr="004A379F">
        <w:rPr>
          <w:rFonts w:cs="Times New Roman"/>
        </w:rPr>
        <w:t xml:space="preserve">If any of the field is unavailable, you </w:t>
      </w:r>
      <w:r w:rsidR="00596C54" w:rsidRPr="004A379F">
        <w:rPr>
          <w:rFonts w:cs="Times New Roman"/>
        </w:rPr>
        <w:t>should show</w:t>
      </w:r>
      <w:r w:rsidR="009920FD" w:rsidRPr="004A379F">
        <w:rPr>
          <w:rFonts w:cs="Times New Roman"/>
        </w:rPr>
        <w:t xml:space="preserve"> “N/A” instead.</w:t>
      </w:r>
      <w:r w:rsidR="007735DF" w:rsidRPr="004A379F">
        <w:rPr>
          <w:rFonts w:cs="Times New Roman"/>
        </w:rPr>
        <w:t xml:space="preserve"> </w:t>
      </w:r>
    </w:p>
    <w:p w14:paraId="56BFF5E0" w14:textId="7ACA9870" w:rsidR="00165012" w:rsidRPr="00126618" w:rsidRDefault="004A182C" w:rsidP="00165012">
      <w:pPr>
        <w:pStyle w:val="Heading1"/>
        <w:rPr>
          <w:rFonts w:asciiTheme="minorHAnsi" w:eastAsiaTheme="minorEastAsia" w:hAnsiTheme="minorHAnsi" w:cstheme="minorBidi"/>
          <w:bCs w:val="0"/>
          <w:color w:val="auto"/>
          <w:sz w:val="28"/>
          <w:szCs w:val="28"/>
          <w:lang w:eastAsia="zh-CN"/>
        </w:rPr>
      </w:pPr>
      <w:r w:rsidRPr="00126618">
        <w:rPr>
          <w:rFonts w:asciiTheme="minorHAnsi" w:eastAsiaTheme="minorEastAsia" w:hAnsiTheme="minorHAnsi" w:cstheme="minorBidi"/>
          <w:bCs w:val="0"/>
          <w:color w:val="auto"/>
          <w:sz w:val="28"/>
          <w:szCs w:val="28"/>
          <w:lang w:eastAsia="zh-CN"/>
        </w:rPr>
        <w:t xml:space="preserve">Result Display </w:t>
      </w:r>
      <w:r w:rsidR="00165012" w:rsidRPr="00126618">
        <w:rPr>
          <w:rFonts w:asciiTheme="minorHAnsi" w:eastAsiaTheme="minorEastAsia" w:hAnsiTheme="minorHAnsi" w:cstheme="minorBidi"/>
          <w:bCs w:val="0"/>
          <w:color w:val="auto"/>
          <w:sz w:val="28"/>
          <w:szCs w:val="28"/>
          <w:lang w:eastAsia="zh-CN"/>
        </w:rPr>
        <w:t>Responsive to Devices</w:t>
      </w:r>
    </w:p>
    <w:p w14:paraId="1D48689F" w14:textId="77777777" w:rsidR="00165012" w:rsidRDefault="00165012" w:rsidP="00165012">
      <w:pPr>
        <w:rPr>
          <w:lang w:eastAsia="zh-CN"/>
        </w:rPr>
      </w:pPr>
    </w:p>
    <w:p w14:paraId="7DE251DB" w14:textId="7C6B116A" w:rsidR="00165012" w:rsidRDefault="00165012" w:rsidP="00165012">
      <w:pPr>
        <w:rPr>
          <w:lang w:eastAsia="zh-CN"/>
        </w:rPr>
      </w:pPr>
      <w:r>
        <w:rPr>
          <w:rFonts w:hint="eastAsia"/>
          <w:lang w:eastAsia="zh-CN"/>
        </w:rPr>
        <w:t xml:space="preserve">You are supposed to make </w:t>
      </w:r>
      <w:r w:rsidR="00880B39">
        <w:rPr>
          <w:lang w:eastAsia="zh-CN"/>
        </w:rPr>
        <w:t>result display</w:t>
      </w:r>
      <w:r>
        <w:rPr>
          <w:rFonts w:hint="eastAsia"/>
          <w:lang w:eastAsia="zh-CN"/>
        </w:rPr>
        <w:t xml:space="preserve"> responsive to devices. If the page is loading on a smart phone or a tablet, the </w:t>
      </w:r>
      <w:r w:rsidR="00880B39">
        <w:rPr>
          <w:lang w:eastAsia="zh-CN"/>
        </w:rPr>
        <w:t>display</w:t>
      </w:r>
      <w:r>
        <w:rPr>
          <w:rFonts w:hint="eastAsia"/>
          <w:lang w:eastAsia="zh-CN"/>
        </w:rPr>
        <w:t xml:space="preserve"> should </w:t>
      </w:r>
      <w:r w:rsidR="00880B39">
        <w:rPr>
          <w:lang w:eastAsia="zh-CN"/>
        </w:rPr>
        <w:t>be</w:t>
      </w:r>
      <w:r>
        <w:rPr>
          <w:rFonts w:hint="eastAsia"/>
          <w:lang w:eastAsia="zh-CN"/>
        </w:rPr>
        <w:t xml:space="preserve"> according to the width of the devices. </w:t>
      </w:r>
    </w:p>
    <w:p w14:paraId="6B3120B0" w14:textId="77777777" w:rsidR="00165012" w:rsidRDefault="00165012" w:rsidP="00097378">
      <w:pPr>
        <w:rPr>
          <w:rFonts w:eastAsia="SimSun" w:cs="Times New Roman"/>
          <w:lang w:eastAsia="zh-CN"/>
        </w:rPr>
      </w:pPr>
    </w:p>
    <w:p w14:paraId="07E082B4" w14:textId="2F9AE83B" w:rsidR="00FB14DD" w:rsidRDefault="00FB14DD" w:rsidP="00FB14DD">
      <w:pPr>
        <w:rPr>
          <w:lang w:eastAsia="zh-CN"/>
        </w:rPr>
      </w:pPr>
      <w:r w:rsidRPr="007D4044">
        <w:rPr>
          <w:rFonts w:hint="eastAsia"/>
          <w:b/>
          <w:lang w:eastAsia="zh-CN"/>
        </w:rPr>
        <w:t xml:space="preserve">Make the </w:t>
      </w:r>
      <w:r w:rsidR="00D31836">
        <w:rPr>
          <w:rFonts w:hint="eastAsia"/>
          <w:b/>
          <w:lang w:eastAsia="zh-CN"/>
        </w:rPr>
        <w:t xml:space="preserve">Item results responsive </w:t>
      </w:r>
      <w:r w:rsidRPr="007D4044">
        <w:rPr>
          <w:rFonts w:hint="eastAsia"/>
          <w:b/>
          <w:lang w:eastAsia="zh-CN"/>
        </w:rPr>
        <w:t>to Mobile Devices</w:t>
      </w:r>
    </w:p>
    <w:p w14:paraId="4B02E06C" w14:textId="3263980D" w:rsidR="00FB14DD" w:rsidRDefault="00FB14DD" w:rsidP="00FB14DD">
      <w:pPr>
        <w:rPr>
          <w:lang w:eastAsia="zh-CN"/>
        </w:rPr>
      </w:pPr>
      <w:r>
        <w:rPr>
          <w:rFonts w:hint="eastAsia"/>
          <w:lang w:eastAsia="zh-CN"/>
        </w:rPr>
        <w:t xml:space="preserve">You are supposed to make the </w:t>
      </w:r>
      <w:r w:rsidR="00A72B07">
        <w:rPr>
          <w:lang w:eastAsia="zh-CN"/>
        </w:rPr>
        <w:t>item results list</w:t>
      </w:r>
      <w:r>
        <w:rPr>
          <w:rFonts w:hint="eastAsia"/>
          <w:lang w:eastAsia="zh-CN"/>
        </w:rPr>
        <w:t xml:space="preserve"> responsive to mobile devices. If the page is loading on a smart phone or a tablet, the </w:t>
      </w:r>
      <w:r w:rsidR="00A72B07">
        <w:rPr>
          <w:lang w:eastAsia="zh-CN"/>
        </w:rPr>
        <w:t>information</w:t>
      </w:r>
      <w:r>
        <w:rPr>
          <w:rFonts w:hint="eastAsia"/>
          <w:lang w:eastAsia="zh-CN"/>
        </w:rPr>
        <w:t xml:space="preserve"> should be </w:t>
      </w:r>
      <w:r w:rsidR="00A72B07">
        <w:rPr>
          <w:lang w:eastAsia="zh-CN"/>
        </w:rPr>
        <w:t>adjusted accordingly</w:t>
      </w:r>
      <w:r>
        <w:rPr>
          <w:lang w:eastAsia="zh-CN"/>
        </w:rPr>
        <w:t>;</w:t>
      </w:r>
      <w:r>
        <w:rPr>
          <w:rFonts w:hint="eastAsia"/>
          <w:lang w:eastAsia="zh-CN"/>
        </w:rPr>
        <w:t xml:space="preserve"> one of the </w:t>
      </w:r>
      <w:r w:rsidR="00F32A04">
        <w:rPr>
          <w:rFonts w:hint="eastAsia"/>
          <w:lang w:eastAsia="zh-CN"/>
        </w:rPr>
        <w:t xml:space="preserve">examples is shown in the figure </w:t>
      </w:r>
      <w:r w:rsidR="00B1722A">
        <w:rPr>
          <w:lang w:eastAsia="zh-CN"/>
        </w:rPr>
        <w:t xml:space="preserve">23 </w:t>
      </w:r>
      <w:r>
        <w:rPr>
          <w:rFonts w:hint="eastAsia"/>
          <w:lang w:eastAsia="zh-CN"/>
        </w:rPr>
        <w:t>below.</w:t>
      </w:r>
    </w:p>
    <w:p w14:paraId="4469F505" w14:textId="48E61F61" w:rsidR="0073017E" w:rsidRDefault="0073017E" w:rsidP="00E3178D">
      <w:pPr>
        <w:jc w:val="center"/>
        <w:rPr>
          <w:lang w:eastAsia="zh-CN"/>
        </w:rPr>
      </w:pPr>
    </w:p>
    <w:p w14:paraId="73F4D284" w14:textId="3F4EA960" w:rsidR="0056275D" w:rsidRDefault="0056275D" w:rsidP="00E3178D">
      <w:pPr>
        <w:jc w:val="center"/>
        <w:rPr>
          <w:lang w:eastAsia="zh-CN"/>
        </w:rPr>
      </w:pPr>
      <w:r>
        <w:rPr>
          <w:noProof/>
          <w:lang w:eastAsia="en-US"/>
        </w:rPr>
        <w:drawing>
          <wp:anchor distT="0" distB="0" distL="114300" distR="114300" simplePos="0" relativeHeight="251662336" behindDoc="0" locked="0" layoutInCell="1" allowOverlap="1" wp14:anchorId="707B1784" wp14:editId="074EFD8D">
            <wp:simplePos x="0" y="0"/>
            <wp:positionH relativeFrom="column">
              <wp:posOffset>-457200</wp:posOffset>
            </wp:positionH>
            <wp:positionV relativeFrom="paragraph">
              <wp:posOffset>88900</wp:posOffset>
            </wp:positionV>
            <wp:extent cx="3086100" cy="3600450"/>
            <wp:effectExtent l="50800" t="50800" r="139700" b="133350"/>
            <wp:wrapNone/>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pic:cNvPicPr>
                      <a:picLocks noChangeAspect="1" noChangeArrowheads="1"/>
                    </pic:cNvPicPr>
                  </pic:nvPicPr>
                  <pic:blipFill rotWithShape="1">
                    <a:blip r:embed="rId52">
                      <a:extLst>
                        <a:ext uri="{28A0092B-C50C-407E-A947-70E740481C1C}">
                          <a14:useLocalDpi xmlns:a14="http://schemas.microsoft.com/office/drawing/2010/main" val="0"/>
                        </a:ext>
                      </a:extLst>
                    </a:blip>
                    <a:srcRect b="26517"/>
                    <a:stretch/>
                  </pic:blipFill>
                  <pic:spPr bwMode="auto">
                    <a:xfrm>
                      <a:off x="0" y="0"/>
                      <a:ext cx="3086100" cy="3600450"/>
                    </a:xfrm>
                    <a:prstGeom prst="rect">
                      <a:avLst/>
                    </a:prstGeom>
                    <a:ln w="3175" cap="sq" cmpd="sng">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3360" behindDoc="0" locked="0" layoutInCell="1" allowOverlap="1" wp14:anchorId="674094C5" wp14:editId="4C0235D9">
            <wp:simplePos x="0" y="0"/>
            <wp:positionH relativeFrom="column">
              <wp:posOffset>2743200</wp:posOffset>
            </wp:positionH>
            <wp:positionV relativeFrom="paragraph">
              <wp:posOffset>31750</wp:posOffset>
            </wp:positionV>
            <wp:extent cx="2857500" cy="4090670"/>
            <wp:effectExtent l="50800" t="50800" r="139700" b="125730"/>
            <wp:wrapNone/>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b="10751"/>
                    <a:stretch/>
                  </pic:blipFill>
                  <pic:spPr bwMode="auto">
                    <a:xfrm>
                      <a:off x="0" y="0"/>
                      <a:ext cx="2857500" cy="4090670"/>
                    </a:xfrm>
                    <a:prstGeom prst="rect">
                      <a:avLst/>
                    </a:prstGeom>
                    <a:ln w="3175" cap="sq" cmpd="sng">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3D124F" w14:textId="7C41B67A" w:rsidR="0056275D" w:rsidRDefault="0056275D" w:rsidP="00E3178D">
      <w:pPr>
        <w:jc w:val="center"/>
        <w:rPr>
          <w:lang w:eastAsia="zh-CN"/>
        </w:rPr>
      </w:pPr>
    </w:p>
    <w:p w14:paraId="4BF41A05" w14:textId="77777777" w:rsidR="0056275D" w:rsidRDefault="0056275D" w:rsidP="00E3178D">
      <w:pPr>
        <w:jc w:val="center"/>
        <w:rPr>
          <w:lang w:eastAsia="zh-CN"/>
        </w:rPr>
      </w:pPr>
    </w:p>
    <w:p w14:paraId="6E9709EE" w14:textId="484DCE83" w:rsidR="0056275D" w:rsidRDefault="0056275D" w:rsidP="00E3178D">
      <w:pPr>
        <w:jc w:val="center"/>
        <w:rPr>
          <w:lang w:eastAsia="zh-CN"/>
        </w:rPr>
      </w:pPr>
    </w:p>
    <w:p w14:paraId="3364E0AE" w14:textId="77777777" w:rsidR="0056275D" w:rsidRDefault="0056275D" w:rsidP="00E3178D">
      <w:pPr>
        <w:jc w:val="center"/>
        <w:rPr>
          <w:lang w:eastAsia="zh-CN"/>
        </w:rPr>
      </w:pPr>
    </w:p>
    <w:p w14:paraId="400C385F" w14:textId="77777777" w:rsidR="0056275D" w:rsidRDefault="0056275D" w:rsidP="00E3178D">
      <w:pPr>
        <w:jc w:val="center"/>
        <w:rPr>
          <w:lang w:eastAsia="zh-CN"/>
        </w:rPr>
      </w:pPr>
    </w:p>
    <w:p w14:paraId="2FDB6117" w14:textId="77777777" w:rsidR="0056275D" w:rsidRDefault="0056275D" w:rsidP="00E3178D">
      <w:pPr>
        <w:jc w:val="center"/>
        <w:rPr>
          <w:lang w:eastAsia="zh-CN"/>
        </w:rPr>
      </w:pPr>
    </w:p>
    <w:p w14:paraId="0E287B43" w14:textId="119933AD" w:rsidR="0056275D" w:rsidRDefault="0056275D" w:rsidP="00E3178D">
      <w:pPr>
        <w:jc w:val="center"/>
        <w:rPr>
          <w:lang w:eastAsia="zh-CN"/>
        </w:rPr>
      </w:pPr>
    </w:p>
    <w:p w14:paraId="420D6CE4" w14:textId="77777777" w:rsidR="0056275D" w:rsidRDefault="0056275D" w:rsidP="00E3178D">
      <w:pPr>
        <w:jc w:val="center"/>
        <w:rPr>
          <w:lang w:eastAsia="zh-CN"/>
        </w:rPr>
      </w:pPr>
    </w:p>
    <w:p w14:paraId="18173F79" w14:textId="77777777" w:rsidR="0056275D" w:rsidRDefault="0056275D" w:rsidP="00E3178D">
      <w:pPr>
        <w:jc w:val="center"/>
        <w:rPr>
          <w:lang w:eastAsia="zh-CN"/>
        </w:rPr>
      </w:pPr>
    </w:p>
    <w:p w14:paraId="4EEAB3DD" w14:textId="77777777" w:rsidR="0056275D" w:rsidRDefault="0056275D" w:rsidP="00E3178D">
      <w:pPr>
        <w:jc w:val="center"/>
        <w:rPr>
          <w:lang w:eastAsia="zh-CN"/>
        </w:rPr>
      </w:pPr>
    </w:p>
    <w:p w14:paraId="1D02F3E3" w14:textId="77777777" w:rsidR="0056275D" w:rsidRDefault="0056275D" w:rsidP="00E3178D">
      <w:pPr>
        <w:jc w:val="center"/>
        <w:rPr>
          <w:lang w:eastAsia="zh-CN"/>
        </w:rPr>
      </w:pPr>
    </w:p>
    <w:p w14:paraId="155313B3" w14:textId="77777777" w:rsidR="0056275D" w:rsidRDefault="0056275D" w:rsidP="00E3178D">
      <w:pPr>
        <w:jc w:val="center"/>
        <w:rPr>
          <w:lang w:eastAsia="zh-CN"/>
        </w:rPr>
      </w:pPr>
    </w:p>
    <w:p w14:paraId="2F277167" w14:textId="77777777" w:rsidR="0056275D" w:rsidRDefault="0056275D" w:rsidP="00E3178D">
      <w:pPr>
        <w:jc w:val="center"/>
        <w:rPr>
          <w:lang w:eastAsia="zh-CN"/>
        </w:rPr>
      </w:pPr>
    </w:p>
    <w:p w14:paraId="173638D0" w14:textId="77777777" w:rsidR="0056275D" w:rsidRDefault="0056275D" w:rsidP="00E3178D">
      <w:pPr>
        <w:jc w:val="center"/>
        <w:rPr>
          <w:lang w:eastAsia="zh-CN"/>
        </w:rPr>
      </w:pPr>
    </w:p>
    <w:p w14:paraId="162E467A" w14:textId="77777777" w:rsidR="0056275D" w:rsidRDefault="0056275D" w:rsidP="00E3178D">
      <w:pPr>
        <w:jc w:val="center"/>
        <w:rPr>
          <w:lang w:eastAsia="zh-CN"/>
        </w:rPr>
      </w:pPr>
    </w:p>
    <w:p w14:paraId="085271AB" w14:textId="77777777" w:rsidR="0056275D" w:rsidRDefault="0056275D" w:rsidP="00E3178D">
      <w:pPr>
        <w:jc w:val="center"/>
        <w:rPr>
          <w:lang w:eastAsia="zh-CN"/>
        </w:rPr>
      </w:pPr>
    </w:p>
    <w:p w14:paraId="5DDF5B33" w14:textId="77777777" w:rsidR="0056275D" w:rsidRDefault="0056275D" w:rsidP="00E3178D">
      <w:pPr>
        <w:jc w:val="center"/>
        <w:rPr>
          <w:lang w:eastAsia="zh-CN"/>
        </w:rPr>
      </w:pPr>
    </w:p>
    <w:p w14:paraId="5CBAA890" w14:textId="77777777" w:rsidR="0056275D" w:rsidRDefault="0056275D" w:rsidP="00E3178D">
      <w:pPr>
        <w:jc w:val="center"/>
        <w:rPr>
          <w:lang w:eastAsia="zh-CN"/>
        </w:rPr>
      </w:pPr>
    </w:p>
    <w:p w14:paraId="7FE191DF" w14:textId="796CD39C" w:rsidR="0056275D" w:rsidRDefault="0056275D" w:rsidP="00E3178D">
      <w:pPr>
        <w:jc w:val="center"/>
        <w:rPr>
          <w:lang w:eastAsia="zh-CN"/>
        </w:rPr>
      </w:pPr>
    </w:p>
    <w:p w14:paraId="0BA617FE" w14:textId="77777777" w:rsidR="0056275D" w:rsidRDefault="0056275D" w:rsidP="00E3178D">
      <w:pPr>
        <w:jc w:val="center"/>
        <w:rPr>
          <w:lang w:eastAsia="zh-CN"/>
        </w:rPr>
      </w:pPr>
    </w:p>
    <w:p w14:paraId="7DF32809" w14:textId="77777777" w:rsidR="0056275D" w:rsidRDefault="0056275D" w:rsidP="00E3178D">
      <w:pPr>
        <w:jc w:val="center"/>
        <w:rPr>
          <w:lang w:eastAsia="zh-CN"/>
        </w:rPr>
      </w:pPr>
    </w:p>
    <w:p w14:paraId="7453ED62" w14:textId="77777777" w:rsidR="0056275D" w:rsidRDefault="0056275D" w:rsidP="00E3178D">
      <w:pPr>
        <w:jc w:val="center"/>
        <w:rPr>
          <w:lang w:eastAsia="zh-CN"/>
        </w:rPr>
      </w:pPr>
    </w:p>
    <w:p w14:paraId="52C6BC37" w14:textId="77777777" w:rsidR="0056275D" w:rsidRDefault="0056275D" w:rsidP="00E3178D">
      <w:pPr>
        <w:jc w:val="center"/>
        <w:rPr>
          <w:lang w:eastAsia="zh-CN"/>
        </w:rPr>
      </w:pPr>
    </w:p>
    <w:p w14:paraId="2D2F6E50" w14:textId="77777777" w:rsidR="0056275D" w:rsidRDefault="0056275D" w:rsidP="00E3178D">
      <w:pPr>
        <w:jc w:val="center"/>
        <w:rPr>
          <w:lang w:eastAsia="zh-CN"/>
        </w:rPr>
      </w:pPr>
    </w:p>
    <w:p w14:paraId="694DC234" w14:textId="46DF3913" w:rsidR="00FB14DD" w:rsidRPr="004D51ED" w:rsidRDefault="00776715" w:rsidP="004D51ED">
      <w:pPr>
        <w:jc w:val="center"/>
        <w:rPr>
          <w:b/>
          <w:lang w:eastAsia="zh-CN"/>
        </w:rPr>
      </w:pPr>
      <w:r>
        <w:rPr>
          <w:b/>
          <w:lang w:eastAsia="zh-CN"/>
        </w:rPr>
        <w:t>Figure 23</w:t>
      </w:r>
      <w:r w:rsidR="0073017E" w:rsidRPr="0073017E">
        <w:rPr>
          <w:b/>
          <w:lang w:eastAsia="zh-CN"/>
        </w:rPr>
        <w:t>: Result display on mobile</w:t>
      </w:r>
    </w:p>
    <w:p w14:paraId="5634DE0D" w14:textId="77777777" w:rsidR="005E0148" w:rsidRDefault="005E0148" w:rsidP="00FB14DD">
      <w:pPr>
        <w:rPr>
          <w:lang w:eastAsia="zh-CN"/>
        </w:rPr>
      </w:pPr>
    </w:p>
    <w:p w14:paraId="67203E92" w14:textId="357FA24A" w:rsidR="00FB14DD" w:rsidRDefault="00FB14DD" w:rsidP="00FB14DD">
      <w:pPr>
        <w:rPr>
          <w:lang w:eastAsia="zh-CN"/>
        </w:rPr>
      </w:pPr>
      <w:r w:rsidRPr="007D4044">
        <w:rPr>
          <w:rFonts w:hint="eastAsia"/>
          <w:b/>
          <w:lang w:eastAsia="zh-CN"/>
        </w:rPr>
        <w:t>Make the</w:t>
      </w:r>
      <w:r>
        <w:rPr>
          <w:rFonts w:hint="eastAsia"/>
          <w:b/>
          <w:lang w:eastAsia="zh-CN"/>
        </w:rPr>
        <w:t xml:space="preserve"> </w:t>
      </w:r>
      <w:r w:rsidR="00880B39">
        <w:rPr>
          <w:b/>
          <w:lang w:eastAsia="zh-CN"/>
        </w:rPr>
        <w:t>Image Modal</w:t>
      </w:r>
      <w:r w:rsidRPr="007D4044">
        <w:rPr>
          <w:rFonts w:hint="eastAsia"/>
          <w:b/>
          <w:lang w:eastAsia="zh-CN"/>
        </w:rPr>
        <w:t xml:space="preserve"> responsive to Mobile Devices</w:t>
      </w:r>
    </w:p>
    <w:p w14:paraId="5B0D66A4" w14:textId="3B267247" w:rsidR="00FB14DD" w:rsidRDefault="00FB14DD" w:rsidP="00FB14DD">
      <w:pPr>
        <w:rPr>
          <w:lang w:eastAsia="zh-CN"/>
        </w:rPr>
      </w:pPr>
      <w:r>
        <w:rPr>
          <w:rFonts w:hint="eastAsia"/>
          <w:lang w:eastAsia="zh-CN"/>
        </w:rPr>
        <w:t xml:space="preserve">You are supposed to make the </w:t>
      </w:r>
      <w:r w:rsidR="00CB3EFC">
        <w:rPr>
          <w:lang w:eastAsia="zh-CN"/>
        </w:rPr>
        <w:t>image modal</w:t>
      </w:r>
      <w:r>
        <w:rPr>
          <w:rFonts w:hint="eastAsia"/>
          <w:lang w:eastAsia="zh-CN"/>
        </w:rPr>
        <w:t xml:space="preserve"> displayed </w:t>
      </w:r>
      <w:r w:rsidR="00CB3EFC">
        <w:rPr>
          <w:lang w:eastAsia="zh-CN"/>
        </w:rPr>
        <w:t>on click of the image</w:t>
      </w:r>
      <w:r>
        <w:rPr>
          <w:rFonts w:hint="eastAsia"/>
          <w:lang w:eastAsia="zh-CN"/>
        </w:rPr>
        <w:t xml:space="preserve"> responsive to mobile devices. If the page is loading on a smart phone or a tablet, the image should </w:t>
      </w:r>
      <w:r w:rsidR="004461E8">
        <w:rPr>
          <w:lang w:eastAsia="zh-CN"/>
        </w:rPr>
        <w:t>be</w:t>
      </w:r>
      <w:r w:rsidR="00CB3EFC">
        <w:rPr>
          <w:lang w:eastAsia="zh-CN"/>
        </w:rPr>
        <w:t xml:space="preserve"> displayed fully on </w:t>
      </w:r>
      <w:r>
        <w:rPr>
          <w:rFonts w:hint="eastAsia"/>
          <w:lang w:eastAsia="zh-CN"/>
        </w:rPr>
        <w:t xml:space="preserve">the </w:t>
      </w:r>
      <w:r w:rsidR="00CB3EFC">
        <w:rPr>
          <w:lang w:eastAsia="zh-CN"/>
        </w:rPr>
        <w:t>device</w:t>
      </w:r>
      <w:r>
        <w:rPr>
          <w:rFonts w:hint="eastAsia"/>
          <w:lang w:eastAsia="zh-CN"/>
        </w:rPr>
        <w:t xml:space="preserve">, rather than </w:t>
      </w:r>
      <w:r w:rsidR="00CB3EFC">
        <w:rPr>
          <w:lang w:eastAsia="zh-CN"/>
        </w:rPr>
        <w:t xml:space="preserve">being </w:t>
      </w:r>
      <w:r>
        <w:rPr>
          <w:rFonts w:hint="eastAsia"/>
          <w:lang w:eastAsia="zh-CN"/>
        </w:rPr>
        <w:t>display</w:t>
      </w:r>
      <w:r w:rsidR="00CB3EFC">
        <w:rPr>
          <w:lang w:eastAsia="zh-CN"/>
        </w:rPr>
        <w:t>ed</w:t>
      </w:r>
      <w:r w:rsidR="007A36B7">
        <w:rPr>
          <w:lang w:eastAsia="zh-CN"/>
        </w:rPr>
        <w:t xml:space="preserve"> partially</w:t>
      </w:r>
      <w:r>
        <w:rPr>
          <w:rFonts w:hint="eastAsia"/>
          <w:lang w:eastAsia="zh-CN"/>
        </w:rPr>
        <w:t xml:space="preserve">. An example is shown in Figure </w:t>
      </w:r>
      <w:r w:rsidR="004D51ED">
        <w:rPr>
          <w:lang w:eastAsia="zh-CN"/>
        </w:rPr>
        <w:t>24</w:t>
      </w:r>
      <w:r>
        <w:rPr>
          <w:lang w:eastAsia="zh-CN"/>
        </w:rPr>
        <w:t xml:space="preserve"> </w:t>
      </w:r>
      <w:r>
        <w:rPr>
          <w:rFonts w:hint="eastAsia"/>
          <w:lang w:eastAsia="zh-CN"/>
        </w:rPr>
        <w:t>below.</w:t>
      </w:r>
    </w:p>
    <w:p w14:paraId="3CB1E30E" w14:textId="77777777" w:rsidR="004900BF" w:rsidRDefault="004900BF" w:rsidP="00FB14DD">
      <w:pPr>
        <w:rPr>
          <w:lang w:eastAsia="zh-CN"/>
        </w:rPr>
      </w:pPr>
    </w:p>
    <w:p w14:paraId="2C27883B" w14:textId="2A820DC2" w:rsidR="00FB14DD" w:rsidRDefault="00930BB6" w:rsidP="00930BB6">
      <w:pPr>
        <w:jc w:val="center"/>
        <w:rPr>
          <w:lang w:eastAsia="zh-CN"/>
        </w:rPr>
      </w:pPr>
      <w:r>
        <w:rPr>
          <w:noProof/>
          <w:lang w:eastAsia="en-US"/>
        </w:rPr>
        <w:drawing>
          <wp:inline distT="0" distB="0" distL="0" distR="0" wp14:anchorId="7CE33324" wp14:editId="0E882115">
            <wp:extent cx="2980690" cy="4109988"/>
            <wp:effectExtent l="0" t="0" r="0" b="508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b="14015"/>
                    <a:stretch/>
                  </pic:blipFill>
                  <pic:spPr bwMode="auto">
                    <a:xfrm>
                      <a:off x="0" y="0"/>
                      <a:ext cx="2981485" cy="4111084"/>
                    </a:xfrm>
                    <a:prstGeom prst="rect">
                      <a:avLst/>
                    </a:prstGeom>
                    <a:noFill/>
                    <a:ln>
                      <a:noFill/>
                    </a:ln>
                    <a:extLst>
                      <a:ext uri="{53640926-AAD7-44d8-BBD7-CCE9431645EC}">
                        <a14:shadowObscured xmlns:a14="http://schemas.microsoft.com/office/drawing/2010/main"/>
                      </a:ext>
                    </a:extLst>
                  </pic:spPr>
                </pic:pic>
              </a:graphicData>
            </a:graphic>
          </wp:inline>
        </w:drawing>
      </w:r>
    </w:p>
    <w:p w14:paraId="03A2136F" w14:textId="347F76D6" w:rsidR="00FB14DD" w:rsidRDefault="00FB14DD" w:rsidP="00FB14DD">
      <w:pPr>
        <w:jc w:val="center"/>
        <w:rPr>
          <w:lang w:eastAsia="zh-CN"/>
        </w:rPr>
      </w:pPr>
    </w:p>
    <w:p w14:paraId="45772C05" w14:textId="4F08555F" w:rsidR="00FB14DD" w:rsidRPr="00245DC8" w:rsidRDefault="004D51ED" w:rsidP="00245DC8">
      <w:pPr>
        <w:jc w:val="center"/>
        <w:rPr>
          <w:rFonts w:cs="Times New Roman"/>
          <w:b/>
          <w:bCs/>
          <w:color w:val="000000"/>
        </w:rPr>
      </w:pPr>
      <w:r>
        <w:rPr>
          <w:rFonts w:cs="Times New Roman"/>
          <w:b/>
          <w:bCs/>
          <w:color w:val="000000"/>
        </w:rPr>
        <w:t>Figure 24</w:t>
      </w:r>
      <w:r w:rsidR="00FB14DD" w:rsidRPr="004A379F">
        <w:rPr>
          <w:rFonts w:cs="Times New Roman"/>
          <w:b/>
          <w:bCs/>
          <w:color w:val="000000"/>
        </w:rPr>
        <w:t>:</w:t>
      </w:r>
      <w:r w:rsidR="00FB14DD">
        <w:rPr>
          <w:rFonts w:cs="Times New Roman"/>
          <w:b/>
          <w:bCs/>
          <w:color w:val="000000"/>
        </w:rPr>
        <w:t xml:space="preserve"> Responsive </w:t>
      </w:r>
      <w:r w:rsidR="004843F3">
        <w:rPr>
          <w:rFonts w:cs="Times New Roman"/>
          <w:b/>
          <w:bCs/>
          <w:color w:val="000000"/>
        </w:rPr>
        <w:t>image modal</w:t>
      </w:r>
      <w:r w:rsidR="00F769C5">
        <w:rPr>
          <w:rFonts w:cs="Times New Roman"/>
          <w:b/>
          <w:bCs/>
          <w:color w:val="000000"/>
        </w:rPr>
        <w:t xml:space="preserve"> display</w:t>
      </w:r>
      <w:r w:rsidR="004F1BFB">
        <w:rPr>
          <w:rFonts w:cs="Times New Roman"/>
          <w:b/>
          <w:bCs/>
          <w:color w:val="000000"/>
        </w:rPr>
        <w:t xml:space="preserve"> on iPhone</w:t>
      </w:r>
    </w:p>
    <w:p w14:paraId="71D25679" w14:textId="2F0534E6" w:rsidR="00C1771C" w:rsidRDefault="009567B5" w:rsidP="00C1771C">
      <w:pPr>
        <w:pStyle w:val="Heading1"/>
        <w:rPr>
          <w:rFonts w:asciiTheme="minorHAnsi" w:hAnsiTheme="minorHAnsi"/>
        </w:rPr>
      </w:pPr>
      <w:r>
        <w:rPr>
          <w:rFonts w:asciiTheme="minorHAnsi" w:hAnsiTheme="minorHAnsi"/>
        </w:rPr>
        <w:t>6</w:t>
      </w:r>
      <w:r w:rsidR="00621A97">
        <w:rPr>
          <w:rFonts w:asciiTheme="minorHAnsi" w:hAnsiTheme="minorHAnsi"/>
        </w:rPr>
        <w:t>.2. Failure Case</w:t>
      </w:r>
    </w:p>
    <w:p w14:paraId="0B9795CC" w14:textId="77777777" w:rsidR="00FA743F" w:rsidRDefault="00FA743F" w:rsidP="001E6C2B">
      <w:pPr>
        <w:textAlignment w:val="baseline"/>
        <w:rPr>
          <w:rFonts w:cs="Times New Roman"/>
          <w:color w:val="000000"/>
          <w:lang w:eastAsia="zh-CN"/>
        </w:rPr>
      </w:pPr>
    </w:p>
    <w:p w14:paraId="4AC344FA" w14:textId="6BAEC32E" w:rsidR="00FA743F" w:rsidRDefault="00FA743F" w:rsidP="00FA743F">
      <w:pPr>
        <w:textAlignment w:val="baseline"/>
        <w:rPr>
          <w:rFonts w:cs="Times New Roman"/>
        </w:rPr>
      </w:pPr>
      <w:r>
        <w:rPr>
          <w:rFonts w:cs="Times New Roman"/>
        </w:rPr>
        <w:t xml:space="preserve">Similar to HW6, </w:t>
      </w:r>
      <w:r w:rsidR="00F63E26">
        <w:t>in case where the eBay API returns no items for a specific keyword such as “</w:t>
      </w:r>
      <w:r w:rsidR="00F63E26">
        <w:rPr>
          <w:i/>
        </w:rPr>
        <w:t>alcnkajcsnkacnka</w:t>
      </w:r>
      <w:r w:rsidR="00F63E26">
        <w:t>”, you should display “No res</w:t>
      </w:r>
      <w:r w:rsidR="00E36119">
        <w:t>u</w:t>
      </w:r>
      <w:r w:rsidR="00CC7EC1">
        <w:t>lts found” as shown in Figure 25</w:t>
      </w:r>
      <w:r w:rsidR="00F63E26">
        <w:t>.</w:t>
      </w:r>
    </w:p>
    <w:p w14:paraId="403A01E3" w14:textId="77777777" w:rsidR="00FA743F" w:rsidRDefault="00FA743F" w:rsidP="00FA743F">
      <w:pPr>
        <w:textAlignment w:val="baseline"/>
        <w:rPr>
          <w:rFonts w:cs="Times New Roman"/>
        </w:rPr>
      </w:pPr>
    </w:p>
    <w:p w14:paraId="0C673DDB" w14:textId="77F7F497" w:rsidR="00FA743F" w:rsidRPr="00C418DD" w:rsidRDefault="00F63E26" w:rsidP="00334B2B">
      <w:pPr>
        <w:jc w:val="center"/>
        <w:textAlignment w:val="baseline"/>
        <w:rPr>
          <w:rFonts w:ascii="Arial" w:hAnsi="Arial" w:cs="Arial"/>
          <w:noProof/>
          <w:color w:val="000000"/>
          <w:sz w:val="23"/>
          <w:szCs w:val="23"/>
          <w:lang w:eastAsia="en-US"/>
        </w:rPr>
      </w:pPr>
      <w:r>
        <w:rPr>
          <w:rFonts w:ascii="Arial" w:hAnsi="Arial" w:cs="Arial"/>
          <w:noProof/>
          <w:color w:val="000000"/>
          <w:sz w:val="23"/>
          <w:szCs w:val="23"/>
          <w:lang w:eastAsia="en-US"/>
        </w:rPr>
        <w:lastRenderedPageBreak/>
        <w:drawing>
          <wp:inline distT="0" distB="0" distL="0" distR="0" wp14:anchorId="1EF55935" wp14:editId="5A9D4C58">
            <wp:extent cx="4880052" cy="3660039"/>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0912" cy="3660684"/>
                    </a:xfrm>
                    <a:prstGeom prst="rect">
                      <a:avLst/>
                    </a:prstGeom>
                    <a:noFill/>
                    <a:ln>
                      <a:noFill/>
                    </a:ln>
                  </pic:spPr>
                </pic:pic>
              </a:graphicData>
            </a:graphic>
          </wp:inline>
        </w:drawing>
      </w:r>
    </w:p>
    <w:p w14:paraId="50CDE77D" w14:textId="7489B083" w:rsidR="001E6C2B" w:rsidRDefault="00FA743F" w:rsidP="00467166">
      <w:pPr>
        <w:jc w:val="center"/>
        <w:textAlignment w:val="baseline"/>
        <w:rPr>
          <w:rFonts w:cs="Times New Roman"/>
          <w:b/>
        </w:rPr>
      </w:pPr>
      <w:r w:rsidRPr="00231E49">
        <w:rPr>
          <w:rFonts w:cs="Times New Roman"/>
          <w:b/>
        </w:rPr>
        <w:t xml:space="preserve">Figure </w:t>
      </w:r>
      <w:r w:rsidR="00CC7EC1">
        <w:rPr>
          <w:rFonts w:cs="Times New Roman"/>
          <w:b/>
        </w:rPr>
        <w:t>25</w:t>
      </w:r>
      <w:r w:rsidRPr="00231E49">
        <w:rPr>
          <w:rFonts w:cs="Times New Roman"/>
          <w:b/>
        </w:rPr>
        <w:t>: Example Output for</w:t>
      </w:r>
      <w:r w:rsidR="0094735D">
        <w:rPr>
          <w:rFonts w:cs="Times New Roman"/>
          <w:b/>
        </w:rPr>
        <w:t xml:space="preserve"> an eBay search,</w:t>
      </w:r>
      <w:r w:rsidR="00CE2EA8">
        <w:rPr>
          <w:rFonts w:cs="Times New Roman"/>
          <w:b/>
        </w:rPr>
        <w:t xml:space="preserve"> </w:t>
      </w:r>
      <w:r w:rsidR="00C418DD">
        <w:rPr>
          <w:rFonts w:cs="Times New Roman"/>
          <w:b/>
        </w:rPr>
        <w:t xml:space="preserve">which returns </w:t>
      </w:r>
      <w:r>
        <w:rPr>
          <w:rFonts w:cs="Times New Roman"/>
          <w:b/>
        </w:rPr>
        <w:t xml:space="preserve">No </w:t>
      </w:r>
      <w:r w:rsidRPr="00231E49">
        <w:rPr>
          <w:rFonts w:cs="Times New Roman"/>
          <w:b/>
        </w:rPr>
        <w:t>Informatio</w:t>
      </w:r>
      <w:r w:rsidR="00AA69C7">
        <w:rPr>
          <w:rFonts w:cs="Times New Roman"/>
          <w:b/>
        </w:rPr>
        <w:t>n</w:t>
      </w:r>
    </w:p>
    <w:p w14:paraId="7F600675" w14:textId="77777777" w:rsidR="00F607EC" w:rsidRDefault="00F607EC" w:rsidP="00AA69C7">
      <w:pPr>
        <w:textAlignment w:val="baseline"/>
        <w:rPr>
          <w:rFonts w:cs="Times New Roman"/>
          <w:b/>
        </w:rPr>
      </w:pPr>
    </w:p>
    <w:p w14:paraId="69352A42" w14:textId="77777777" w:rsidR="00237BEA" w:rsidRDefault="00237BEA" w:rsidP="00573CE4">
      <w:pPr>
        <w:pStyle w:val="Title"/>
        <w:rPr>
          <w:rFonts w:asciiTheme="minorHAnsi" w:hAnsiTheme="minorHAnsi"/>
        </w:rPr>
      </w:pPr>
    </w:p>
    <w:p w14:paraId="6109C4DC" w14:textId="509C23A7" w:rsidR="00073EA3" w:rsidRPr="00573CE4" w:rsidRDefault="006D227D" w:rsidP="00573CE4">
      <w:pPr>
        <w:pStyle w:val="Title"/>
        <w:rPr>
          <w:rFonts w:asciiTheme="minorHAnsi" w:hAnsiTheme="minorHAnsi"/>
        </w:rPr>
      </w:pPr>
      <w:r>
        <w:rPr>
          <w:rFonts w:asciiTheme="minorHAnsi" w:hAnsiTheme="minorHAnsi"/>
        </w:rPr>
        <w:t xml:space="preserve">7. </w:t>
      </w:r>
      <w:r w:rsidR="00073EA3" w:rsidRPr="004A379F">
        <w:rPr>
          <w:rFonts w:asciiTheme="minorHAnsi" w:hAnsiTheme="minorHAnsi"/>
        </w:rPr>
        <w:t>Implementation Hints</w:t>
      </w:r>
    </w:p>
    <w:p w14:paraId="4ED204C9" w14:textId="77777777" w:rsidR="00073EA3" w:rsidRPr="004A379F" w:rsidRDefault="00073EA3" w:rsidP="00073EA3">
      <w:pPr>
        <w:ind w:left="720"/>
        <w:textAlignment w:val="baseline"/>
        <w:rPr>
          <w:rFonts w:cs="Times New Roman"/>
          <w:color w:val="000000"/>
          <w:sz w:val="23"/>
          <w:szCs w:val="23"/>
        </w:rPr>
      </w:pPr>
    </w:p>
    <w:p w14:paraId="6A0E7D31" w14:textId="77777777" w:rsidR="00073EA3" w:rsidRPr="004A379F" w:rsidRDefault="00073EA3" w:rsidP="00073EA3">
      <w:pPr>
        <w:numPr>
          <w:ilvl w:val="0"/>
          <w:numId w:val="11"/>
        </w:numPr>
        <w:textAlignment w:val="baseline"/>
        <w:rPr>
          <w:rFonts w:cs="Arial"/>
          <w:color w:val="000000"/>
        </w:rPr>
      </w:pPr>
      <w:r w:rsidRPr="004A379F">
        <w:rPr>
          <w:rFonts w:cs="Arial"/>
          <w:color w:val="000000"/>
        </w:rPr>
        <w:t>Get started with Bootstrap Library</w:t>
      </w:r>
    </w:p>
    <w:p w14:paraId="48E5A967" w14:textId="77777777" w:rsidR="00073EA3" w:rsidRPr="004A379F" w:rsidRDefault="00073EA3" w:rsidP="00073EA3">
      <w:pPr>
        <w:ind w:left="720"/>
        <w:rPr>
          <w:rFonts w:cs="Arial"/>
        </w:rPr>
      </w:pPr>
      <w:r w:rsidRPr="004A379F">
        <w:rPr>
          <w:rFonts w:cs="Arial"/>
          <w:color w:val="000000"/>
        </w:rPr>
        <w:t>To know how to get started with Bootstrap</w:t>
      </w:r>
      <w:r>
        <w:rPr>
          <w:rFonts w:cs="Arial"/>
          <w:color w:val="000000"/>
        </w:rPr>
        <w:t>,</w:t>
      </w:r>
      <w:r w:rsidRPr="004A379F">
        <w:rPr>
          <w:rFonts w:cs="Arial"/>
          <w:color w:val="000000"/>
        </w:rPr>
        <w:t xml:space="preserve"> please refer to the link </w:t>
      </w:r>
      <w:hyperlink r:id="rId56" w:history="1">
        <w:r w:rsidRPr="004A379F">
          <w:rPr>
            <w:rFonts w:cs="Arial"/>
            <w:color w:val="1155CC"/>
            <w:u w:val="single"/>
          </w:rPr>
          <w:t>http://getbootstrap.com/getting-started/</w:t>
        </w:r>
      </w:hyperlink>
      <w:r w:rsidRPr="004A379F">
        <w:rPr>
          <w:rFonts w:cs="Arial"/>
          <w:color w:val="000000"/>
        </w:rPr>
        <w:t xml:space="preserve">. You need to import </w:t>
      </w:r>
      <w:r>
        <w:rPr>
          <w:rFonts w:cs="Arial"/>
          <w:color w:val="000000"/>
        </w:rPr>
        <w:t xml:space="preserve">the </w:t>
      </w:r>
      <w:r w:rsidRPr="004A379F">
        <w:rPr>
          <w:rFonts w:cs="Arial"/>
          <w:color w:val="000000"/>
        </w:rPr>
        <w:t>necessary CSS file and JS file provided by Bootstrap.</w:t>
      </w:r>
    </w:p>
    <w:p w14:paraId="2DA09DC6" w14:textId="77777777" w:rsidR="00073EA3" w:rsidRPr="004A379F" w:rsidRDefault="00073EA3" w:rsidP="00073EA3">
      <w:pPr>
        <w:rPr>
          <w:rFonts w:eastAsia="Times New Roman" w:cs="Arial"/>
        </w:rPr>
      </w:pPr>
    </w:p>
    <w:p w14:paraId="05D1881B" w14:textId="77777777" w:rsidR="00073EA3" w:rsidRPr="004A379F" w:rsidRDefault="00073EA3" w:rsidP="00073EA3">
      <w:pPr>
        <w:numPr>
          <w:ilvl w:val="0"/>
          <w:numId w:val="12"/>
        </w:numPr>
        <w:textAlignment w:val="baseline"/>
        <w:rPr>
          <w:rFonts w:cs="Arial"/>
          <w:color w:val="000000"/>
        </w:rPr>
      </w:pPr>
      <w:r w:rsidRPr="004A379F">
        <w:rPr>
          <w:rFonts w:cs="Arial"/>
          <w:color w:val="000000"/>
        </w:rPr>
        <w:t>jQuery Validation</w:t>
      </w:r>
    </w:p>
    <w:p w14:paraId="525F18BF" w14:textId="77777777" w:rsidR="00073EA3" w:rsidRDefault="00073EA3" w:rsidP="00073EA3">
      <w:pPr>
        <w:ind w:left="720"/>
        <w:rPr>
          <w:rFonts w:eastAsia="SimSun" w:cs="Arial"/>
          <w:color w:val="000000"/>
          <w:lang w:eastAsia="zh-CN"/>
        </w:rPr>
      </w:pPr>
      <w:r w:rsidRPr="004A379F">
        <w:rPr>
          <w:rFonts w:cs="Arial"/>
          <w:color w:val="000000"/>
        </w:rPr>
        <w:t xml:space="preserve">You are </w:t>
      </w:r>
      <w:r>
        <w:rPr>
          <w:rFonts w:cs="Arial"/>
          <w:color w:val="000000"/>
        </w:rPr>
        <w:t>required</w:t>
      </w:r>
      <w:r w:rsidRPr="004A379F">
        <w:rPr>
          <w:rFonts w:cs="Arial"/>
          <w:color w:val="000000"/>
        </w:rPr>
        <w:t xml:space="preserve"> to use jQuery validation together with Bootstrap to validate user input. Please refer to the links below for more details about </w:t>
      </w:r>
      <w:r>
        <w:rPr>
          <w:rFonts w:cs="Arial"/>
          <w:color w:val="000000"/>
        </w:rPr>
        <w:t xml:space="preserve">the </w:t>
      </w:r>
      <w:r w:rsidRPr="004A379F">
        <w:rPr>
          <w:rFonts w:cs="Arial"/>
          <w:color w:val="000000"/>
        </w:rPr>
        <w:t>implementation</w:t>
      </w:r>
      <w:r>
        <w:rPr>
          <w:rFonts w:cs="Arial"/>
          <w:color w:val="000000"/>
        </w:rPr>
        <w:t xml:space="preserve"> of this functionality</w:t>
      </w:r>
      <w:r w:rsidRPr="004A379F">
        <w:rPr>
          <w:rFonts w:cs="Arial"/>
          <w:color w:val="000000"/>
        </w:rPr>
        <w:t xml:space="preserve">. </w:t>
      </w:r>
    </w:p>
    <w:p w14:paraId="25454648" w14:textId="77777777" w:rsidR="00073EA3" w:rsidRPr="004A379F" w:rsidRDefault="0095243F" w:rsidP="00073EA3">
      <w:pPr>
        <w:ind w:left="720"/>
        <w:rPr>
          <w:rFonts w:cs="Arial"/>
        </w:rPr>
      </w:pPr>
      <w:hyperlink r:id="rId57" w:history="1">
        <w:r w:rsidR="00073EA3" w:rsidRPr="004A379F">
          <w:rPr>
            <w:rFonts w:cs="Arial"/>
            <w:color w:val="1155CC"/>
            <w:u w:val="single"/>
          </w:rPr>
          <w:t>http://jqueryvalidation.org/</w:t>
        </w:r>
      </w:hyperlink>
    </w:p>
    <w:p w14:paraId="6DA60B66" w14:textId="77777777" w:rsidR="00073EA3" w:rsidRPr="004A379F" w:rsidRDefault="0095243F" w:rsidP="00073EA3">
      <w:pPr>
        <w:ind w:left="720"/>
        <w:rPr>
          <w:rFonts w:cs="Arial"/>
        </w:rPr>
      </w:pPr>
      <w:hyperlink r:id="rId58" w:anchor="forms-control-validation" w:history="1">
        <w:r w:rsidR="00073EA3" w:rsidRPr="004A379F">
          <w:rPr>
            <w:rFonts w:cs="Arial"/>
            <w:color w:val="1155CC"/>
            <w:u w:val="single"/>
          </w:rPr>
          <w:t>http://getbootstrap.com/css/#forms-control-validation</w:t>
        </w:r>
      </w:hyperlink>
    </w:p>
    <w:p w14:paraId="161040B1" w14:textId="77777777" w:rsidR="00073EA3" w:rsidRPr="004A379F" w:rsidRDefault="00073EA3" w:rsidP="00073EA3">
      <w:pPr>
        <w:rPr>
          <w:rFonts w:eastAsia="Times New Roman" w:cs="Arial"/>
        </w:rPr>
      </w:pPr>
    </w:p>
    <w:p w14:paraId="088E8ADD" w14:textId="77777777" w:rsidR="00073EA3" w:rsidRPr="004A379F" w:rsidRDefault="00073EA3" w:rsidP="00073EA3">
      <w:pPr>
        <w:numPr>
          <w:ilvl w:val="0"/>
          <w:numId w:val="13"/>
        </w:numPr>
        <w:textAlignment w:val="baseline"/>
        <w:rPr>
          <w:rFonts w:cs="Arial"/>
          <w:color w:val="000000"/>
        </w:rPr>
      </w:pPr>
      <w:r w:rsidRPr="004A379F">
        <w:rPr>
          <w:rFonts w:cs="Arial"/>
          <w:color w:val="000000"/>
        </w:rPr>
        <w:t>Bootstrap UI Component</w:t>
      </w:r>
      <w:r>
        <w:rPr>
          <w:rFonts w:cs="Arial"/>
          <w:color w:val="000000"/>
        </w:rPr>
        <w:t>s</w:t>
      </w:r>
    </w:p>
    <w:p w14:paraId="5F71FB7A" w14:textId="77777777" w:rsidR="00073EA3" w:rsidRPr="004A379F" w:rsidRDefault="00073EA3" w:rsidP="00073EA3">
      <w:pPr>
        <w:ind w:left="720"/>
        <w:rPr>
          <w:rFonts w:cs="Arial"/>
        </w:rPr>
      </w:pPr>
      <w:r>
        <w:rPr>
          <w:rFonts w:hint="eastAsia"/>
          <w:lang w:eastAsia="zh-CN"/>
        </w:rPr>
        <w:t xml:space="preserve">Bootstrap provides a complete mechanism to make </w:t>
      </w:r>
      <w:r>
        <w:rPr>
          <w:lang w:eastAsia="zh-CN"/>
        </w:rPr>
        <w:t>Web</w:t>
      </w:r>
      <w:r>
        <w:rPr>
          <w:rFonts w:hint="eastAsia"/>
          <w:lang w:eastAsia="zh-CN"/>
        </w:rPr>
        <w:t xml:space="preserve"> page responsive to different mobile devices. In this </w:t>
      </w:r>
      <w:r>
        <w:rPr>
          <w:lang w:eastAsia="zh-CN"/>
        </w:rPr>
        <w:t>exercise</w:t>
      </w:r>
      <w:r>
        <w:rPr>
          <w:rFonts w:hint="eastAsia"/>
          <w:lang w:eastAsia="zh-CN"/>
        </w:rPr>
        <w:t xml:space="preserve"> you will get </w:t>
      </w:r>
      <w:r>
        <w:rPr>
          <w:lang w:eastAsia="zh-CN"/>
        </w:rPr>
        <w:t>hands-on experience with responsive design</w:t>
      </w:r>
      <w:r>
        <w:rPr>
          <w:rFonts w:hint="eastAsia"/>
          <w:lang w:eastAsia="zh-CN"/>
        </w:rPr>
        <w:t xml:space="preserve"> using </w:t>
      </w:r>
      <w:r>
        <w:rPr>
          <w:lang w:eastAsia="zh-CN"/>
        </w:rPr>
        <w:t xml:space="preserve">the </w:t>
      </w:r>
      <w:r>
        <w:rPr>
          <w:rFonts w:hint="eastAsia"/>
          <w:lang w:eastAsia="zh-CN"/>
        </w:rPr>
        <w:t>Bootstrap Grid System.</w:t>
      </w:r>
      <w:r>
        <w:rPr>
          <w:lang w:eastAsia="zh-CN"/>
        </w:rPr>
        <w:t xml:space="preserve"> </w:t>
      </w:r>
      <w:r>
        <w:rPr>
          <w:rFonts w:cs="Arial"/>
          <w:color w:val="000000"/>
        </w:rPr>
        <w:t>You</w:t>
      </w:r>
      <w:r w:rsidRPr="004A379F">
        <w:rPr>
          <w:rFonts w:cs="Arial"/>
          <w:color w:val="000000"/>
        </w:rPr>
        <w:t xml:space="preserve"> </w:t>
      </w:r>
      <w:r>
        <w:rPr>
          <w:rFonts w:cs="Arial"/>
          <w:color w:val="000000"/>
        </w:rPr>
        <w:t>will</w:t>
      </w:r>
      <w:r w:rsidRPr="004A379F">
        <w:rPr>
          <w:rFonts w:cs="Arial"/>
          <w:color w:val="000000"/>
        </w:rPr>
        <w:t xml:space="preserve"> need to use Bootstrap Form, </w:t>
      </w:r>
      <w:r>
        <w:rPr>
          <w:rFonts w:cs="Arial"/>
          <w:color w:val="000000"/>
        </w:rPr>
        <w:t>Media object</w:t>
      </w:r>
      <w:r w:rsidRPr="004A379F">
        <w:rPr>
          <w:rFonts w:cs="Arial"/>
          <w:color w:val="000000"/>
        </w:rPr>
        <w:t>, Tab</w:t>
      </w:r>
      <w:r>
        <w:rPr>
          <w:rFonts w:cs="Arial"/>
          <w:color w:val="000000"/>
        </w:rPr>
        <w:t>, Modal, Collapse and Glyphicons</w:t>
      </w:r>
      <w:r w:rsidRPr="004A379F">
        <w:rPr>
          <w:rFonts w:cs="Arial"/>
          <w:color w:val="000000"/>
        </w:rPr>
        <w:t xml:space="preserve"> to i</w:t>
      </w:r>
      <w:r>
        <w:rPr>
          <w:rFonts w:cs="Arial"/>
          <w:color w:val="000000"/>
        </w:rPr>
        <w:t>mplement all the functionalities</w:t>
      </w:r>
      <w:r w:rsidRPr="004A379F">
        <w:rPr>
          <w:rFonts w:cs="Arial"/>
          <w:color w:val="000000"/>
        </w:rPr>
        <w:t>.</w:t>
      </w:r>
    </w:p>
    <w:p w14:paraId="32C96431" w14:textId="77777777" w:rsidR="00073EA3" w:rsidRPr="004A379F" w:rsidRDefault="00073EA3" w:rsidP="00073EA3">
      <w:pPr>
        <w:ind w:left="720"/>
        <w:rPr>
          <w:rFonts w:cs="Arial"/>
        </w:rPr>
      </w:pPr>
      <w:r w:rsidRPr="004A379F">
        <w:rPr>
          <w:rFonts w:cs="Arial"/>
          <w:color w:val="000000"/>
        </w:rPr>
        <w:t xml:space="preserve">Bootstrap Form </w:t>
      </w:r>
      <w:hyperlink r:id="rId59" w:anchor="forms" w:history="1">
        <w:r w:rsidRPr="004A379F">
          <w:rPr>
            <w:rFonts w:cs="Arial"/>
            <w:color w:val="1155CC"/>
            <w:u w:val="single"/>
          </w:rPr>
          <w:t>http://getbootstrap.com/css/#forms</w:t>
        </w:r>
      </w:hyperlink>
    </w:p>
    <w:p w14:paraId="731582B7" w14:textId="77777777" w:rsidR="00073EA3" w:rsidRDefault="00073EA3" w:rsidP="00073EA3">
      <w:pPr>
        <w:ind w:left="720"/>
        <w:rPr>
          <w:rFonts w:cs="Arial"/>
          <w:color w:val="000000"/>
        </w:rPr>
      </w:pPr>
      <w:r w:rsidRPr="004A379F">
        <w:rPr>
          <w:rFonts w:cs="Arial"/>
          <w:color w:val="000000"/>
        </w:rPr>
        <w:lastRenderedPageBreak/>
        <w:t xml:space="preserve">Bootstrap </w:t>
      </w:r>
      <w:r>
        <w:rPr>
          <w:rFonts w:cs="Arial"/>
          <w:color w:val="000000"/>
        </w:rPr>
        <w:t>Media object</w:t>
      </w:r>
      <w:r w:rsidRPr="004A379F">
        <w:rPr>
          <w:rFonts w:cs="Arial"/>
          <w:color w:val="000000"/>
        </w:rPr>
        <w:t xml:space="preserve"> </w:t>
      </w:r>
      <w:hyperlink r:id="rId60" w:anchor="media" w:history="1">
        <w:r>
          <w:rPr>
            <w:rStyle w:val="Hyperlink"/>
            <w:rFonts w:cs="Arial"/>
          </w:rPr>
          <w:t xml:space="preserve">http://getbootstrap.com/components/#media </w:t>
        </w:r>
      </w:hyperlink>
    </w:p>
    <w:p w14:paraId="1B449B4C" w14:textId="77777777" w:rsidR="00073EA3" w:rsidRPr="004A379F" w:rsidRDefault="00073EA3" w:rsidP="00073EA3">
      <w:pPr>
        <w:ind w:left="720"/>
        <w:rPr>
          <w:rFonts w:cs="Arial"/>
        </w:rPr>
      </w:pPr>
      <w:r w:rsidRPr="004A379F">
        <w:rPr>
          <w:rFonts w:cs="Arial"/>
          <w:color w:val="000000"/>
        </w:rPr>
        <w:t xml:space="preserve">Bootstrap Tabs </w:t>
      </w:r>
      <w:hyperlink r:id="rId61" w:anchor="tabs" w:history="1">
        <w:r w:rsidRPr="004A379F">
          <w:rPr>
            <w:rFonts w:cs="Arial"/>
            <w:color w:val="1155CC"/>
            <w:u w:val="single"/>
          </w:rPr>
          <w:t>http://getbootstrap.com/javascript/#tabs</w:t>
        </w:r>
      </w:hyperlink>
    </w:p>
    <w:p w14:paraId="32066CFB" w14:textId="77777777" w:rsidR="00073EA3" w:rsidRDefault="00073EA3" w:rsidP="00073EA3">
      <w:pPr>
        <w:ind w:left="720"/>
      </w:pPr>
      <w:r w:rsidRPr="004A379F">
        <w:rPr>
          <w:rFonts w:cs="Arial"/>
          <w:color w:val="000000"/>
        </w:rPr>
        <w:t xml:space="preserve">Bootstrap </w:t>
      </w:r>
      <w:r>
        <w:rPr>
          <w:rFonts w:cs="Arial"/>
          <w:color w:val="000000"/>
        </w:rPr>
        <w:t>Modal</w:t>
      </w:r>
      <w:r w:rsidRPr="004A379F">
        <w:rPr>
          <w:rFonts w:cs="Arial"/>
          <w:color w:val="000000"/>
        </w:rPr>
        <w:t xml:space="preserve"> </w:t>
      </w:r>
      <w:hyperlink r:id="rId62" w:anchor="modals" w:history="1">
        <w:r w:rsidRPr="00F52B24">
          <w:rPr>
            <w:rStyle w:val="Hyperlink"/>
          </w:rPr>
          <w:t>http://getbootstrap.com/javascript/#modals</w:t>
        </w:r>
      </w:hyperlink>
    </w:p>
    <w:p w14:paraId="3B8F9FC4" w14:textId="77777777" w:rsidR="00073EA3" w:rsidRDefault="00073EA3" w:rsidP="00073EA3">
      <w:pPr>
        <w:ind w:left="720"/>
        <w:rPr>
          <w:rFonts w:cs="Arial"/>
          <w:color w:val="1155CC"/>
          <w:u w:val="single"/>
        </w:rPr>
      </w:pPr>
      <w:r w:rsidRPr="0047449F">
        <w:rPr>
          <w:rFonts w:cs="Arial"/>
          <w:color w:val="000000"/>
        </w:rPr>
        <w:t>Bootstrap Collapse</w:t>
      </w:r>
      <w:r w:rsidRPr="0047449F">
        <w:rPr>
          <w:rFonts w:cs="Arial"/>
          <w:bCs/>
          <w:color w:val="1155CC"/>
        </w:rPr>
        <w:t xml:space="preserve"> </w:t>
      </w:r>
      <w:hyperlink r:id="rId63" w:anchor="collapse" w:history="1">
        <w:r w:rsidRPr="0047449F">
          <w:rPr>
            <w:rStyle w:val="Hyperlink"/>
            <w:rFonts w:cs="Arial"/>
            <w:bCs/>
          </w:rPr>
          <w:t>http://getbootstrap.com/javascript/#collapse</w:t>
        </w:r>
      </w:hyperlink>
    </w:p>
    <w:p w14:paraId="0FF10017" w14:textId="77777777" w:rsidR="00073EA3" w:rsidRPr="00C639F2" w:rsidRDefault="00073EA3" w:rsidP="00073EA3">
      <w:pPr>
        <w:ind w:left="720"/>
        <w:textAlignment w:val="baseline"/>
        <w:rPr>
          <w:rFonts w:cs="Arial"/>
          <w:color w:val="000000"/>
        </w:rPr>
      </w:pPr>
      <w:r w:rsidRPr="006514E4">
        <w:rPr>
          <w:rFonts w:cs="Arial"/>
          <w:color w:val="000000"/>
        </w:rPr>
        <w:t>Bootstrap Glyphicons</w:t>
      </w:r>
      <w:r w:rsidRPr="006514E4">
        <w:rPr>
          <w:rFonts w:cs="Arial"/>
          <w:color w:val="1155CC"/>
        </w:rPr>
        <w:t xml:space="preserve"> </w:t>
      </w:r>
      <w:hyperlink r:id="rId64" w:anchor="glyphicons" w:history="1">
        <w:r w:rsidRPr="00F52B24">
          <w:rPr>
            <w:rStyle w:val="Hyperlink"/>
            <w:rFonts w:cs="Arial"/>
          </w:rPr>
          <w:t>http://getbootstrap.com/components/#glyphicons</w:t>
        </w:r>
      </w:hyperlink>
      <w:r w:rsidRPr="004A379F">
        <w:rPr>
          <w:rFonts w:eastAsia="Times New Roman" w:cs="Times New Roman"/>
          <w:sz w:val="20"/>
          <w:szCs w:val="20"/>
        </w:rPr>
        <w:br/>
      </w:r>
    </w:p>
    <w:p w14:paraId="2B9D3CB0" w14:textId="77777777" w:rsidR="00073EA3" w:rsidRPr="00C639F2" w:rsidRDefault="00073EA3" w:rsidP="00073EA3">
      <w:pPr>
        <w:ind w:left="720"/>
        <w:textAlignment w:val="baseline"/>
        <w:rPr>
          <w:rFonts w:cs="Arial"/>
          <w:color w:val="000000"/>
        </w:rPr>
      </w:pPr>
    </w:p>
    <w:p w14:paraId="4A2DE69B" w14:textId="77777777" w:rsidR="00073EA3" w:rsidRPr="00C639F2" w:rsidRDefault="00073EA3" w:rsidP="00073EA3">
      <w:pPr>
        <w:numPr>
          <w:ilvl w:val="0"/>
          <w:numId w:val="13"/>
        </w:numPr>
        <w:textAlignment w:val="baseline"/>
        <w:rPr>
          <w:rFonts w:cs="Arial"/>
          <w:color w:val="000000"/>
        </w:rPr>
      </w:pPr>
      <w:r w:rsidRPr="00C639F2">
        <w:rPr>
          <w:rFonts w:cs="Arial"/>
          <w:color w:val="000000"/>
        </w:rPr>
        <w:t xml:space="preserve">AWS </w:t>
      </w:r>
    </w:p>
    <w:p w14:paraId="5DF4AAC3" w14:textId="77777777" w:rsidR="00073EA3" w:rsidRPr="00C639F2" w:rsidRDefault="00073EA3" w:rsidP="00073EA3">
      <w:pPr>
        <w:ind w:left="720"/>
        <w:textAlignment w:val="baseline"/>
        <w:rPr>
          <w:rFonts w:cs="Arial"/>
          <w:color w:val="000000"/>
        </w:rPr>
      </w:pPr>
      <w:r w:rsidRPr="00C639F2">
        <w:rPr>
          <w:rFonts w:cs="Arial"/>
          <w:color w:val="000000"/>
        </w:rPr>
        <w:t>You should use the domain name of the AWS server you created in HW#7 to make the request. For example, if your AWS server domain is called default-environment-randomstring.elasticbeanstalk.com, and</w:t>
      </w:r>
      <w:r>
        <w:rPr>
          <w:rFonts w:cs="Arial"/>
          <w:color w:val="000000"/>
        </w:rPr>
        <w:t xml:space="preserve"> the user performs a GET request with parameter name=”John Smith”, </w:t>
      </w:r>
      <w:r w:rsidRPr="00C639F2">
        <w:rPr>
          <w:rFonts w:cs="Arial"/>
          <w:color w:val="000000"/>
        </w:rPr>
        <w:t>then a query of the following type will be generated:</w:t>
      </w:r>
    </w:p>
    <w:p w14:paraId="0E47EE9B" w14:textId="77777777" w:rsidR="00073EA3" w:rsidRPr="004A379F" w:rsidRDefault="00073EA3" w:rsidP="00073EA3">
      <w:pPr>
        <w:textAlignment w:val="baseline"/>
        <w:rPr>
          <w:rFonts w:cs="Times New Roman"/>
          <w:color w:val="000000"/>
        </w:rPr>
      </w:pPr>
    </w:p>
    <w:p w14:paraId="78997C22" w14:textId="77777777" w:rsidR="00073EA3" w:rsidRPr="00EC1396" w:rsidRDefault="00073EA3" w:rsidP="00073EA3">
      <w:pPr>
        <w:ind w:left="720"/>
        <w:textAlignment w:val="baseline"/>
        <w:rPr>
          <w:rFonts w:cs="Times New Roman"/>
          <w:sz w:val="21"/>
          <w:szCs w:val="21"/>
        </w:rPr>
      </w:pPr>
      <w:r w:rsidRPr="004A379F">
        <w:rPr>
          <w:rFonts w:cs="Times New Roman"/>
          <w:sz w:val="21"/>
          <w:szCs w:val="21"/>
        </w:rPr>
        <w:t>http://default-environment</w:t>
      </w:r>
      <w:r w:rsidRPr="004A379F">
        <w:rPr>
          <w:rFonts w:eastAsia="SimSun" w:cs="Times New Roman"/>
          <w:sz w:val="21"/>
          <w:szCs w:val="21"/>
          <w:lang w:eastAsia="zh-CN"/>
        </w:rPr>
        <w:t>-</w:t>
      </w:r>
      <w:r w:rsidRPr="004A379F">
        <w:rPr>
          <w:rFonts w:cs="Times New Roman"/>
          <w:sz w:val="21"/>
          <w:szCs w:val="21"/>
        </w:rPr>
        <w:t>randomstring.elasticbeanstalk.com/?</w:t>
      </w:r>
      <w:r w:rsidRPr="00EC1396">
        <w:rPr>
          <w:rFonts w:cs="Times New Roman"/>
          <w:sz w:val="21"/>
          <w:szCs w:val="21"/>
        </w:rPr>
        <w:t>name</w:t>
      </w:r>
      <w:r w:rsidRPr="004A379F">
        <w:rPr>
          <w:rFonts w:cs="Times New Roman"/>
          <w:sz w:val="21"/>
          <w:szCs w:val="21"/>
        </w:rPr>
        <w:t>=</w:t>
      </w:r>
      <w:r w:rsidRPr="00EC1396">
        <w:rPr>
          <w:rFonts w:cs="Times New Roman"/>
          <w:sz w:val="21"/>
          <w:szCs w:val="21"/>
        </w:rPr>
        <w:t xml:space="preserve"> John%20 Smith</w:t>
      </w:r>
    </w:p>
    <w:p w14:paraId="333C1DA9" w14:textId="77777777" w:rsidR="00073EA3" w:rsidRDefault="00073EA3" w:rsidP="00073EA3">
      <w:pPr>
        <w:textAlignment w:val="baseline"/>
        <w:rPr>
          <w:rFonts w:eastAsia="SimSun" w:cs="Times New Roman"/>
          <w:lang w:eastAsia="zh-CN"/>
        </w:rPr>
      </w:pPr>
    </w:p>
    <w:p w14:paraId="244AB93C" w14:textId="77777777" w:rsidR="00073EA3" w:rsidRPr="00C639F2" w:rsidRDefault="00073EA3" w:rsidP="00073EA3">
      <w:pPr>
        <w:numPr>
          <w:ilvl w:val="0"/>
          <w:numId w:val="13"/>
        </w:numPr>
        <w:textAlignment w:val="baseline"/>
        <w:rPr>
          <w:rFonts w:cs="Arial"/>
          <w:color w:val="000000"/>
        </w:rPr>
      </w:pPr>
      <w:r w:rsidRPr="00C639F2">
        <w:rPr>
          <w:rFonts w:cs="Arial"/>
          <w:color w:val="000000"/>
        </w:rPr>
        <w:t>AJAX call</w:t>
      </w:r>
    </w:p>
    <w:p w14:paraId="61B0E84B" w14:textId="77777777" w:rsidR="00073EA3" w:rsidRPr="004A379F" w:rsidRDefault="00073EA3" w:rsidP="00073EA3">
      <w:pPr>
        <w:ind w:left="720"/>
        <w:textAlignment w:val="baseline"/>
        <w:rPr>
          <w:rFonts w:eastAsia="SimSun" w:cs="Times New Roman"/>
          <w:lang w:eastAsia="zh-CN"/>
        </w:rPr>
      </w:pPr>
      <w:r>
        <w:rPr>
          <w:rFonts w:eastAsia="SimSun" w:cs="Times New Roman"/>
          <w:lang w:eastAsia="zh-CN"/>
        </w:rPr>
        <w:t>Y</w:t>
      </w:r>
      <w:r w:rsidRPr="004A379F">
        <w:rPr>
          <w:rFonts w:eastAsia="SimSun" w:cs="Times New Roman"/>
          <w:lang w:eastAsia="zh-CN"/>
        </w:rPr>
        <w:t xml:space="preserve">ou can </w:t>
      </w:r>
      <w:r>
        <w:rPr>
          <w:rFonts w:eastAsia="SimSun" w:cs="Times New Roman" w:hint="eastAsia"/>
          <w:lang w:eastAsia="zh-CN"/>
        </w:rPr>
        <w:t>send</w:t>
      </w:r>
      <w:r w:rsidRPr="004A379F">
        <w:rPr>
          <w:rFonts w:eastAsia="SimSun" w:cs="Times New Roman"/>
          <w:lang w:eastAsia="zh-CN"/>
        </w:rPr>
        <w:t xml:space="preserve"> </w:t>
      </w:r>
      <w:r>
        <w:rPr>
          <w:rFonts w:eastAsia="SimSun" w:cs="Times New Roman"/>
          <w:lang w:eastAsia="zh-CN"/>
        </w:rPr>
        <w:t xml:space="preserve">the </w:t>
      </w:r>
      <w:r w:rsidRPr="004A379F">
        <w:rPr>
          <w:rFonts w:eastAsia="SimSun" w:cs="Times New Roman"/>
          <w:lang w:eastAsia="zh-CN"/>
        </w:rPr>
        <w:t xml:space="preserve">request to the PHP file by passing the URL to </w:t>
      </w:r>
      <w:r>
        <w:rPr>
          <w:rFonts w:eastAsia="SimSun" w:cs="Times New Roman" w:hint="eastAsia"/>
          <w:lang w:eastAsia="zh-CN"/>
        </w:rPr>
        <w:t>$</w:t>
      </w:r>
      <w:r w:rsidRPr="004A379F">
        <w:rPr>
          <w:rFonts w:eastAsia="SimSun" w:cs="Times New Roman"/>
          <w:lang w:eastAsia="zh-CN"/>
        </w:rPr>
        <w:t>.ajax().</w:t>
      </w:r>
      <w:r>
        <w:rPr>
          <w:rFonts w:eastAsia="SimSun" w:cs="Times New Roman"/>
          <w:lang w:eastAsia="zh-CN"/>
        </w:rPr>
        <w:t xml:space="preserve"> </w:t>
      </w:r>
      <w:r w:rsidRPr="00F2315C">
        <w:rPr>
          <w:rFonts w:eastAsia="SimSun" w:cs="Times New Roman"/>
          <w:lang w:eastAsia="zh-CN"/>
        </w:rPr>
        <w:t>You must use a GET method</w:t>
      </w:r>
      <w:r>
        <w:rPr>
          <w:rFonts w:eastAsia="SimSun" w:cs="Times New Roman"/>
          <w:lang w:eastAsia="zh-CN"/>
        </w:rPr>
        <w:t xml:space="preserve"> to request </w:t>
      </w:r>
      <w:r w:rsidRPr="004A379F">
        <w:rPr>
          <w:rFonts w:eastAsia="SimSun" w:cs="Times New Roman"/>
          <w:lang w:eastAsia="zh-CN"/>
        </w:rPr>
        <w:t>the resource</w:t>
      </w:r>
      <w:r>
        <w:rPr>
          <w:rFonts w:eastAsia="SimSun" w:cs="Times New Roman"/>
          <w:lang w:eastAsia="zh-CN"/>
        </w:rPr>
        <w:t xml:space="preserve"> since</w:t>
      </w:r>
      <w:r>
        <w:rPr>
          <w:rFonts w:eastAsia="SimSun" w:cs="Times New Roman" w:hint="eastAsia"/>
          <w:lang w:eastAsia="zh-CN"/>
        </w:rPr>
        <w:t xml:space="preserve"> you are required to provide this link to your homework list to let graders check whether the PHP</w:t>
      </w:r>
      <w:r>
        <w:rPr>
          <w:rFonts w:eastAsia="SimSun" w:cs="Times New Roman"/>
          <w:lang w:eastAsia="zh-CN"/>
        </w:rPr>
        <w:t xml:space="preserve"> code</w:t>
      </w:r>
      <w:r>
        <w:rPr>
          <w:rFonts w:eastAsia="SimSun" w:cs="Times New Roman" w:hint="eastAsia"/>
          <w:lang w:eastAsia="zh-CN"/>
        </w:rPr>
        <w:t xml:space="preserve"> is running on Amazon AWS</w:t>
      </w:r>
      <w:r>
        <w:rPr>
          <w:rFonts w:eastAsia="SimSun" w:cs="Times New Roman"/>
          <w:lang w:eastAsia="zh-CN"/>
        </w:rPr>
        <w:t>.</w:t>
      </w:r>
      <w:r>
        <w:rPr>
          <w:rFonts w:eastAsia="SimSun" w:cs="Times New Roman" w:hint="eastAsia"/>
          <w:lang w:eastAsia="zh-CN"/>
        </w:rPr>
        <w:t xml:space="preserve"> </w:t>
      </w:r>
      <w:r>
        <w:rPr>
          <w:rFonts w:eastAsia="SimSun" w:cs="Times New Roman"/>
          <w:lang w:eastAsia="zh-CN"/>
        </w:rPr>
        <w:t>(</w:t>
      </w:r>
      <w:r>
        <w:rPr>
          <w:rFonts w:eastAsia="SimSun" w:cs="Times New Roman" w:hint="eastAsia"/>
          <w:lang w:eastAsia="zh-CN"/>
        </w:rPr>
        <w:t xml:space="preserve">Please refer to </w:t>
      </w:r>
      <w:r>
        <w:rPr>
          <w:rFonts w:eastAsia="SimSun" w:cs="Times New Roman"/>
          <w:lang w:eastAsia="zh-CN"/>
        </w:rPr>
        <w:t xml:space="preserve">the </w:t>
      </w:r>
      <w:r>
        <w:rPr>
          <w:rFonts w:eastAsia="SimSun" w:cs="Times New Roman" w:hint="eastAsia"/>
          <w:lang w:eastAsia="zh-CN"/>
        </w:rPr>
        <w:t xml:space="preserve">grading guideline for details). </w:t>
      </w:r>
      <w:r w:rsidRPr="004A379F">
        <w:rPr>
          <w:rFonts w:eastAsia="SimSun" w:cs="Times New Roman"/>
          <w:lang w:eastAsia="zh-CN"/>
        </w:rPr>
        <w:t xml:space="preserve"> </w:t>
      </w:r>
    </w:p>
    <w:p w14:paraId="5ACC799C" w14:textId="77777777" w:rsidR="00073EA3" w:rsidRPr="004A379F" w:rsidRDefault="00073EA3" w:rsidP="00073EA3">
      <w:pPr>
        <w:ind w:left="720"/>
        <w:textAlignment w:val="baseline"/>
        <w:rPr>
          <w:lang w:eastAsia="zh-CN"/>
        </w:rPr>
      </w:pPr>
    </w:p>
    <w:p w14:paraId="716232E1" w14:textId="77777777" w:rsidR="00073EA3" w:rsidRPr="004A379F" w:rsidRDefault="00073EA3" w:rsidP="00073EA3">
      <w:pPr>
        <w:ind w:left="720"/>
        <w:textAlignment w:val="baseline"/>
        <w:rPr>
          <w:rFonts w:cs="Times New Roman"/>
        </w:rPr>
      </w:pPr>
      <w:r w:rsidRPr="004A379F">
        <w:rPr>
          <w:rFonts w:cs="Times New Roman"/>
        </w:rPr>
        <w:t>The AJAX call:</w:t>
      </w:r>
    </w:p>
    <w:p w14:paraId="5F46E071" w14:textId="77777777" w:rsidR="00073EA3" w:rsidRPr="004A379F" w:rsidRDefault="00073EA3" w:rsidP="00073EA3">
      <w:pPr>
        <w:ind w:left="720"/>
        <w:textAlignment w:val="baseline"/>
        <w:rPr>
          <w:rFonts w:cs="Times New Roman"/>
        </w:rPr>
      </w:pPr>
    </w:p>
    <w:p w14:paraId="3D1D2EE2" w14:textId="77777777" w:rsidR="00073EA3" w:rsidRPr="004A379F" w:rsidRDefault="00073EA3" w:rsidP="00073EA3">
      <w:pPr>
        <w:ind w:left="720"/>
        <w:textAlignment w:val="baseline"/>
        <w:rPr>
          <w:rFonts w:cs="Times New Roman"/>
        </w:rPr>
      </w:pPr>
      <w:r>
        <w:rPr>
          <w:rFonts w:cs="Times New Roman" w:hint="eastAsia"/>
          <w:lang w:eastAsia="zh-CN"/>
        </w:rPr>
        <w:tab/>
      </w:r>
      <w:r w:rsidRPr="004A379F">
        <w:rPr>
          <w:rFonts w:cs="Times New Roman"/>
        </w:rPr>
        <w:t xml:space="preserve">$.ajax({ </w:t>
      </w:r>
    </w:p>
    <w:p w14:paraId="239C7A28" w14:textId="77777777" w:rsidR="00073EA3" w:rsidRPr="004A379F" w:rsidRDefault="00073EA3" w:rsidP="00073EA3">
      <w:pPr>
        <w:ind w:left="720"/>
        <w:textAlignment w:val="baseline"/>
        <w:rPr>
          <w:rFonts w:eastAsia="SimSun" w:cs="Times New Roman"/>
          <w:lang w:eastAsia="zh-CN"/>
        </w:rPr>
      </w:pPr>
      <w:r>
        <w:rPr>
          <w:rFonts w:cs="Times New Roman" w:hint="eastAsia"/>
          <w:lang w:eastAsia="zh-CN"/>
        </w:rPr>
        <w:tab/>
      </w:r>
      <w:r>
        <w:rPr>
          <w:rFonts w:cs="Times New Roman" w:hint="eastAsia"/>
          <w:lang w:eastAsia="zh-CN"/>
        </w:rPr>
        <w:tab/>
      </w:r>
      <w:r w:rsidRPr="004A379F">
        <w:rPr>
          <w:rFonts w:cs="Times New Roman"/>
        </w:rPr>
        <w:t>url: '</w:t>
      </w:r>
      <w:r w:rsidRPr="004A379F">
        <w:rPr>
          <w:rFonts w:eastAsia="SimSun" w:cs="Times New Roman"/>
          <w:lang w:eastAsia="zh-CN"/>
        </w:rPr>
        <w:t>URL you created in HW#7</w:t>
      </w:r>
      <w:r w:rsidRPr="004A379F">
        <w:rPr>
          <w:rFonts w:cs="Times New Roman"/>
        </w:rPr>
        <w:t>',</w:t>
      </w:r>
    </w:p>
    <w:p w14:paraId="45071324" w14:textId="77777777" w:rsidR="00073EA3" w:rsidRPr="004A379F" w:rsidRDefault="00073EA3" w:rsidP="00073EA3">
      <w:pPr>
        <w:ind w:left="720"/>
        <w:textAlignment w:val="baseline"/>
        <w:rPr>
          <w:rFonts w:eastAsia="SimSun" w:cs="Times New Roman"/>
          <w:sz w:val="21"/>
          <w:szCs w:val="21"/>
          <w:lang w:eastAsia="zh-CN"/>
        </w:rPr>
      </w:pPr>
      <w:r>
        <w:rPr>
          <w:rFonts w:eastAsia="SimSun" w:cs="Times New Roman" w:hint="eastAsia"/>
          <w:sz w:val="21"/>
          <w:szCs w:val="21"/>
          <w:lang w:eastAsia="zh-CN"/>
        </w:rPr>
        <w:tab/>
      </w:r>
      <w:r>
        <w:rPr>
          <w:rFonts w:eastAsia="SimSun" w:cs="Times New Roman" w:hint="eastAsia"/>
          <w:sz w:val="21"/>
          <w:szCs w:val="21"/>
          <w:lang w:eastAsia="zh-CN"/>
        </w:rPr>
        <w:tab/>
      </w:r>
      <w:r w:rsidRPr="004A379F">
        <w:rPr>
          <w:rFonts w:eastAsia="SimSun" w:cs="Times New Roman"/>
          <w:sz w:val="21"/>
          <w:szCs w:val="21"/>
          <w:lang w:eastAsia="zh-CN"/>
        </w:rPr>
        <w:t>// this is the parameter list</w:t>
      </w:r>
    </w:p>
    <w:p w14:paraId="3B763846" w14:textId="77777777" w:rsidR="00073EA3" w:rsidRDefault="00073EA3" w:rsidP="00073EA3">
      <w:pPr>
        <w:ind w:left="720"/>
        <w:textAlignment w:val="baseline"/>
        <w:rPr>
          <w:rFonts w:cs="Times New Roman"/>
          <w:lang w:eastAsia="zh-CN"/>
        </w:rPr>
      </w:pPr>
      <w:r>
        <w:rPr>
          <w:rFonts w:cs="Times New Roman" w:hint="eastAsia"/>
          <w:lang w:eastAsia="zh-CN"/>
        </w:rPr>
        <w:tab/>
      </w:r>
      <w:r>
        <w:rPr>
          <w:rFonts w:cs="Times New Roman" w:hint="eastAsia"/>
          <w:lang w:eastAsia="zh-CN"/>
        </w:rPr>
        <w:tab/>
      </w:r>
      <w:r w:rsidRPr="004A379F">
        <w:rPr>
          <w:rFonts w:cs="Times New Roman"/>
        </w:rPr>
        <w:t xml:space="preserve">data: { </w:t>
      </w:r>
      <w:r>
        <w:rPr>
          <w:rFonts w:cs="Times New Roman"/>
        </w:rPr>
        <w:t>name</w:t>
      </w:r>
      <w:r w:rsidRPr="004A379F">
        <w:rPr>
          <w:rFonts w:cs="Times New Roman"/>
        </w:rPr>
        <w:t xml:space="preserve">: </w:t>
      </w:r>
      <w:r>
        <w:rPr>
          <w:rFonts w:cs="Times New Roman"/>
        </w:rPr>
        <w:t>“John Smith”</w:t>
      </w:r>
      <w:r w:rsidRPr="004A379F">
        <w:rPr>
          <w:rFonts w:cs="Times New Roman"/>
        </w:rPr>
        <w:t xml:space="preserve">, </w:t>
      </w:r>
    </w:p>
    <w:p w14:paraId="4159BA5C" w14:textId="77777777" w:rsidR="00073EA3" w:rsidRDefault="00073EA3" w:rsidP="00073EA3">
      <w:pPr>
        <w:ind w:left="720"/>
        <w:textAlignment w:val="baseline"/>
        <w:rPr>
          <w:rFonts w:cs="Times New Roman"/>
        </w:rPr>
      </w:pPr>
      <w:r>
        <w:rPr>
          <w:rFonts w:cs="Times New Roman" w:hint="eastAsia"/>
          <w:lang w:eastAsia="zh-CN"/>
        </w:rPr>
        <w:tab/>
      </w:r>
      <w:r>
        <w:rPr>
          <w:rFonts w:cs="Times New Roman" w:hint="eastAsia"/>
          <w:lang w:eastAsia="zh-CN"/>
        </w:rPr>
        <w:tab/>
      </w:r>
      <w:r>
        <w:rPr>
          <w:rFonts w:cs="Times New Roman" w:hint="eastAsia"/>
          <w:lang w:eastAsia="zh-CN"/>
        </w:rPr>
        <w:tab/>
      </w:r>
      <w:r>
        <w:rPr>
          <w:rFonts w:cs="Times New Roman"/>
        </w:rPr>
        <w:t xml:space="preserve">age: “23” </w:t>
      </w:r>
    </w:p>
    <w:p w14:paraId="2A4F289A" w14:textId="77777777" w:rsidR="00073EA3" w:rsidRPr="004A379F" w:rsidRDefault="00073EA3" w:rsidP="00073EA3">
      <w:pPr>
        <w:ind w:left="2160" w:firstLine="720"/>
        <w:textAlignment w:val="baseline"/>
        <w:rPr>
          <w:rFonts w:cs="Times New Roman"/>
        </w:rPr>
      </w:pPr>
      <w:r w:rsidRPr="004A379F">
        <w:rPr>
          <w:rFonts w:cs="Times New Roman"/>
        </w:rPr>
        <w:t>},</w:t>
      </w:r>
    </w:p>
    <w:p w14:paraId="39D552DE" w14:textId="77777777" w:rsidR="00073EA3" w:rsidRPr="004A379F" w:rsidRDefault="00073EA3" w:rsidP="00073EA3">
      <w:pPr>
        <w:ind w:left="720"/>
        <w:textAlignment w:val="baseline"/>
        <w:rPr>
          <w:rFonts w:cs="Times New Roman"/>
        </w:rPr>
      </w:pPr>
      <w:r>
        <w:rPr>
          <w:rFonts w:cs="Times New Roman" w:hint="eastAsia"/>
          <w:lang w:eastAsia="zh-CN"/>
        </w:rPr>
        <w:tab/>
      </w:r>
      <w:r>
        <w:rPr>
          <w:rFonts w:cs="Times New Roman" w:hint="eastAsia"/>
          <w:lang w:eastAsia="zh-CN"/>
        </w:rPr>
        <w:tab/>
      </w:r>
      <w:r>
        <w:rPr>
          <w:rFonts w:cs="Times New Roman"/>
        </w:rPr>
        <w:t>type: 'GET</w:t>
      </w:r>
      <w:r w:rsidRPr="004A379F">
        <w:rPr>
          <w:rFonts w:cs="Times New Roman"/>
        </w:rPr>
        <w:t>',</w:t>
      </w:r>
    </w:p>
    <w:p w14:paraId="47D8EDF5" w14:textId="77777777" w:rsidR="00073EA3" w:rsidRPr="004A379F" w:rsidRDefault="00073EA3" w:rsidP="00073EA3">
      <w:pPr>
        <w:ind w:left="720"/>
        <w:textAlignment w:val="baseline"/>
        <w:rPr>
          <w:rFonts w:cs="Times New Roman"/>
        </w:rPr>
      </w:pPr>
      <w:r>
        <w:rPr>
          <w:rFonts w:cs="Times New Roman" w:hint="eastAsia"/>
          <w:lang w:eastAsia="zh-CN"/>
        </w:rPr>
        <w:tab/>
      </w:r>
      <w:r>
        <w:rPr>
          <w:rFonts w:cs="Times New Roman" w:hint="eastAsia"/>
          <w:lang w:eastAsia="zh-CN"/>
        </w:rPr>
        <w:tab/>
      </w:r>
      <w:r w:rsidRPr="004A379F">
        <w:rPr>
          <w:rFonts w:cs="Times New Roman"/>
        </w:rPr>
        <w:t>success: function(output) {</w:t>
      </w:r>
    </w:p>
    <w:p w14:paraId="682DABA4" w14:textId="77777777" w:rsidR="00073EA3" w:rsidRPr="004A379F" w:rsidRDefault="00073EA3" w:rsidP="00073EA3">
      <w:pPr>
        <w:ind w:left="1440" w:firstLine="720"/>
        <w:textAlignment w:val="baseline"/>
        <w:rPr>
          <w:rFonts w:cs="Times New Roman"/>
        </w:rPr>
      </w:pPr>
      <w:r>
        <w:rPr>
          <w:rFonts w:cs="Times New Roman" w:hint="eastAsia"/>
          <w:lang w:eastAsia="zh-CN"/>
        </w:rPr>
        <w:tab/>
      </w:r>
      <w:r>
        <w:rPr>
          <w:rFonts w:cs="Times New Roman" w:hint="eastAsia"/>
          <w:lang w:eastAsia="zh-CN"/>
        </w:rPr>
        <w:tab/>
      </w:r>
      <w:r w:rsidRPr="004A379F">
        <w:rPr>
          <w:rFonts w:cs="Times New Roman"/>
        </w:rPr>
        <w:t>// parse the data here</w:t>
      </w:r>
    </w:p>
    <w:p w14:paraId="3B1E920A" w14:textId="77777777" w:rsidR="00073EA3" w:rsidRPr="004A379F" w:rsidRDefault="00073EA3" w:rsidP="00073EA3">
      <w:pPr>
        <w:ind w:left="1440"/>
        <w:textAlignment w:val="baseline"/>
        <w:rPr>
          <w:rFonts w:cs="Times New Roman"/>
        </w:rPr>
      </w:pPr>
      <w:r>
        <w:rPr>
          <w:rFonts w:cs="Times New Roman" w:hint="eastAsia"/>
          <w:lang w:eastAsia="zh-CN"/>
        </w:rPr>
        <w:tab/>
      </w:r>
      <w:r>
        <w:rPr>
          <w:rFonts w:cs="Times New Roman" w:hint="eastAsia"/>
          <w:lang w:eastAsia="zh-CN"/>
        </w:rPr>
        <w:tab/>
      </w:r>
      <w:r w:rsidRPr="004A379F">
        <w:rPr>
          <w:rFonts w:cs="Times New Roman"/>
        </w:rPr>
        <w:t>},</w:t>
      </w:r>
    </w:p>
    <w:p w14:paraId="1ED54CD9" w14:textId="77777777" w:rsidR="00073EA3" w:rsidRPr="004A379F" w:rsidRDefault="00073EA3" w:rsidP="00073EA3">
      <w:pPr>
        <w:ind w:left="720"/>
        <w:textAlignment w:val="baseline"/>
        <w:rPr>
          <w:rFonts w:cs="Times New Roman"/>
        </w:rPr>
      </w:pPr>
      <w:r>
        <w:rPr>
          <w:rFonts w:cs="Times New Roman" w:hint="eastAsia"/>
          <w:lang w:eastAsia="zh-CN"/>
        </w:rPr>
        <w:tab/>
      </w:r>
      <w:r>
        <w:rPr>
          <w:rFonts w:cs="Times New Roman" w:hint="eastAsia"/>
          <w:lang w:eastAsia="zh-CN"/>
        </w:rPr>
        <w:tab/>
      </w:r>
      <w:r w:rsidRPr="004A379F">
        <w:rPr>
          <w:rFonts w:cs="Times New Roman"/>
        </w:rPr>
        <w:t>error: function(){</w:t>
      </w:r>
    </w:p>
    <w:p w14:paraId="77F1D1AF" w14:textId="77777777" w:rsidR="00073EA3" w:rsidRPr="004A379F" w:rsidRDefault="00073EA3" w:rsidP="00073EA3">
      <w:pPr>
        <w:ind w:left="720" w:firstLine="720"/>
        <w:textAlignment w:val="baseline"/>
        <w:rPr>
          <w:rFonts w:cs="Times New Roman"/>
        </w:rPr>
      </w:pPr>
      <w:r>
        <w:rPr>
          <w:rFonts w:cs="Times New Roman" w:hint="eastAsia"/>
          <w:lang w:eastAsia="zh-CN"/>
        </w:rPr>
        <w:tab/>
      </w:r>
      <w:r>
        <w:rPr>
          <w:rFonts w:cs="Times New Roman" w:hint="eastAsia"/>
          <w:lang w:eastAsia="zh-CN"/>
        </w:rPr>
        <w:tab/>
      </w:r>
      <w:r w:rsidRPr="004A379F">
        <w:rPr>
          <w:rFonts w:cs="Times New Roman"/>
        </w:rPr>
        <w:t>}</w:t>
      </w:r>
    </w:p>
    <w:p w14:paraId="301B3C8E" w14:textId="6AC317CD" w:rsidR="00117AE8" w:rsidRPr="00073EA3" w:rsidRDefault="00073EA3" w:rsidP="00073EA3">
      <w:pPr>
        <w:ind w:left="720"/>
        <w:textAlignment w:val="baseline"/>
        <w:rPr>
          <w:rFonts w:cs="Times New Roman"/>
        </w:rPr>
      </w:pPr>
      <w:r>
        <w:rPr>
          <w:rFonts w:cs="Times New Roman" w:hint="eastAsia"/>
          <w:lang w:eastAsia="zh-CN"/>
        </w:rPr>
        <w:tab/>
      </w:r>
      <w:r w:rsidRPr="004A379F">
        <w:rPr>
          <w:rFonts w:cs="Times New Roman"/>
        </w:rPr>
        <w:t>});</w:t>
      </w:r>
    </w:p>
    <w:p w14:paraId="1F8C962C" w14:textId="77777777" w:rsidR="00162BA0" w:rsidRDefault="00162BA0">
      <w:pPr>
        <w:rPr>
          <w:rFonts w:cs="Arial"/>
        </w:rPr>
      </w:pPr>
    </w:p>
    <w:p w14:paraId="79983D26" w14:textId="77777777" w:rsidR="006E7194" w:rsidRDefault="006E7194">
      <w:pPr>
        <w:rPr>
          <w:rFonts w:cs="Arial"/>
        </w:rPr>
      </w:pPr>
    </w:p>
    <w:p w14:paraId="606ECF51" w14:textId="77777777" w:rsidR="006E7194" w:rsidRDefault="006E7194">
      <w:pPr>
        <w:rPr>
          <w:rFonts w:cs="Arial"/>
        </w:rPr>
      </w:pPr>
    </w:p>
    <w:p w14:paraId="161441A7" w14:textId="77777777" w:rsidR="006E7194" w:rsidRPr="004A379F" w:rsidRDefault="006E7194">
      <w:pPr>
        <w:rPr>
          <w:rFonts w:cs="Arial"/>
        </w:rPr>
      </w:pPr>
    </w:p>
    <w:p w14:paraId="481B2532" w14:textId="77777777" w:rsidR="00E41189" w:rsidRDefault="00E41189" w:rsidP="00162BA0">
      <w:pPr>
        <w:pStyle w:val="Title"/>
        <w:rPr>
          <w:rFonts w:asciiTheme="minorHAnsi" w:hAnsiTheme="minorHAnsi"/>
        </w:rPr>
      </w:pPr>
    </w:p>
    <w:p w14:paraId="546ED896" w14:textId="77777777" w:rsidR="00E41189" w:rsidRDefault="00E41189" w:rsidP="00162BA0">
      <w:pPr>
        <w:pStyle w:val="Title"/>
        <w:rPr>
          <w:rFonts w:asciiTheme="minorHAnsi" w:hAnsiTheme="minorHAnsi"/>
        </w:rPr>
      </w:pPr>
    </w:p>
    <w:p w14:paraId="3B77E223" w14:textId="77777777" w:rsidR="00E41189" w:rsidRDefault="00E41189" w:rsidP="00162BA0">
      <w:pPr>
        <w:pStyle w:val="Title"/>
        <w:rPr>
          <w:rFonts w:asciiTheme="minorHAnsi" w:hAnsiTheme="minorHAnsi"/>
        </w:rPr>
      </w:pPr>
    </w:p>
    <w:p w14:paraId="6F69C99B" w14:textId="77777777" w:rsidR="00162BA0" w:rsidRPr="004A379F" w:rsidRDefault="00162BA0" w:rsidP="00162BA0">
      <w:pPr>
        <w:pStyle w:val="Title"/>
        <w:rPr>
          <w:rFonts w:asciiTheme="minorHAnsi" w:hAnsiTheme="minorHAnsi"/>
        </w:rPr>
      </w:pPr>
      <w:r w:rsidRPr="004A379F">
        <w:rPr>
          <w:rFonts w:asciiTheme="minorHAnsi" w:hAnsiTheme="minorHAnsi"/>
        </w:rPr>
        <w:lastRenderedPageBreak/>
        <w:t>Files to Submit</w:t>
      </w:r>
    </w:p>
    <w:p w14:paraId="48684548" w14:textId="53EEE6C3" w:rsidR="00162BA0" w:rsidRPr="004A379F" w:rsidRDefault="00162BA0" w:rsidP="00162BA0">
      <w:r w:rsidRPr="004A379F">
        <w:t xml:space="preserve">On your course homework page, you should update </w:t>
      </w:r>
      <w:r w:rsidR="007066EB">
        <w:t xml:space="preserve">the </w:t>
      </w:r>
      <w:r w:rsidRPr="004A379F">
        <w:t>HW8 link to refer your new initial web page. Also, Submit your files electronically to the csci571 account so that they can be graded and compared to all other students’ code via the MOSS code comparison tool.</w:t>
      </w:r>
    </w:p>
    <w:p w14:paraId="6336AC4D" w14:textId="77777777" w:rsidR="00162BA0" w:rsidRPr="004A379F" w:rsidRDefault="00162BA0" w:rsidP="00162BA0">
      <w:pPr>
        <w:pStyle w:val="Title"/>
        <w:rPr>
          <w:rFonts w:asciiTheme="minorHAnsi" w:hAnsiTheme="minorHAnsi"/>
        </w:rPr>
      </w:pPr>
    </w:p>
    <w:p w14:paraId="437CFB4F" w14:textId="0F17A7A7" w:rsidR="00162BA0" w:rsidRPr="004A379F" w:rsidRDefault="00162BA0" w:rsidP="00162BA0">
      <w:pPr>
        <w:pStyle w:val="Title"/>
        <w:rPr>
          <w:rFonts w:asciiTheme="minorHAnsi" w:hAnsiTheme="minorHAnsi"/>
        </w:rPr>
      </w:pPr>
      <w:r w:rsidRPr="004A379F">
        <w:rPr>
          <w:rFonts w:asciiTheme="minorHAnsi" w:hAnsiTheme="minorHAnsi"/>
        </w:rPr>
        <w:t>**IMPORTANT</w:t>
      </w:r>
      <w:r w:rsidR="007066EB">
        <w:rPr>
          <w:rFonts w:asciiTheme="minorHAnsi" w:hAnsiTheme="minorHAnsi"/>
        </w:rPr>
        <w:t>**</w:t>
      </w:r>
      <w:r w:rsidRPr="004A379F">
        <w:rPr>
          <w:rFonts w:asciiTheme="minorHAnsi" w:hAnsiTheme="minorHAnsi"/>
        </w:rPr>
        <w:t>:</w:t>
      </w:r>
    </w:p>
    <w:p w14:paraId="62AC1E85" w14:textId="6CC58E56" w:rsidR="007C4B24" w:rsidRDefault="00162BA0" w:rsidP="002C4357">
      <w:pPr>
        <w:rPr>
          <w:rFonts w:eastAsia="SimSun"/>
          <w:lang w:eastAsia="zh-CN"/>
        </w:rPr>
      </w:pPr>
      <w:r w:rsidRPr="004A379F">
        <w:t xml:space="preserve">All discussion and explanation in Piazza related to this homework </w:t>
      </w:r>
      <w:r w:rsidR="007066EB">
        <w:t>become</w:t>
      </w:r>
      <w:r w:rsidRPr="004A379F">
        <w:t xml:space="preserve"> part of the homework description. So please review all Piazza threads </w:t>
      </w:r>
      <w:r w:rsidR="007066EB">
        <w:t>before finishing the assignment</w:t>
      </w:r>
      <w:r w:rsidR="00F37D02">
        <w:t>.</w:t>
      </w:r>
      <w:ins w:id="1" w:author="Abdullah" w:date="2015-03-10T23:54:00Z">
        <w:r w:rsidR="003A687C" w:rsidRPr="00D409D1" w:rsidDel="003A687C">
          <w:rPr>
            <w:rFonts w:eastAsia="SimSun"/>
            <w:lang w:eastAsia="zh-CN"/>
          </w:rPr>
          <w:t xml:space="preserve"> </w:t>
        </w:r>
      </w:ins>
    </w:p>
    <w:p w14:paraId="2C7BFC95" w14:textId="77777777" w:rsidR="00426EAF" w:rsidRDefault="00426EAF" w:rsidP="002C4357">
      <w:pPr>
        <w:rPr>
          <w:rFonts w:eastAsia="SimSun"/>
          <w:lang w:eastAsia="zh-CN"/>
        </w:rPr>
      </w:pPr>
    </w:p>
    <w:p w14:paraId="295FB887" w14:textId="4E7590A6" w:rsidR="00426EAF" w:rsidRPr="00F1742A" w:rsidRDefault="00426EAF" w:rsidP="00426EAF">
      <w:pPr>
        <w:rPr>
          <w:rFonts w:eastAsia="SimSun"/>
          <w:lang w:eastAsia="zh-CN"/>
        </w:rPr>
      </w:pPr>
      <w:r w:rsidRPr="00F1742A">
        <w:rPr>
          <w:rFonts w:eastAsia="SimSun"/>
          <w:lang w:eastAsia="zh-CN"/>
        </w:rPr>
        <w:t xml:space="preserve">In your Facebook application settings, you should go </w:t>
      </w:r>
      <w:r>
        <w:rPr>
          <w:rFonts w:eastAsia="SimSun"/>
          <w:lang w:eastAsia="zh-CN"/>
        </w:rPr>
        <w:t xml:space="preserve">to the </w:t>
      </w:r>
      <w:r w:rsidRPr="00F1742A">
        <w:rPr>
          <w:rFonts w:eastAsia="SimSun"/>
          <w:lang w:eastAsia="zh-CN"/>
        </w:rPr>
        <w:t>“Status &amp; Review” section and choose “Yes” for the question “</w:t>
      </w:r>
      <w:bookmarkStart w:id="2" w:name="OLE_LINK10"/>
      <w:r w:rsidRPr="00E27939">
        <w:rPr>
          <w:rFonts w:eastAsia="SimSun"/>
          <w:b/>
          <w:bCs/>
          <w:i/>
          <w:iCs/>
          <w:color w:val="FF0000"/>
          <w:lang w:eastAsia="zh-CN"/>
        </w:rPr>
        <w:t>Do you want to make this app and all its live features available to the general public</w:t>
      </w:r>
      <w:bookmarkEnd w:id="2"/>
      <w:r w:rsidRPr="00F1742A">
        <w:rPr>
          <w:rFonts w:eastAsia="SimSun"/>
          <w:lang w:eastAsia="zh-CN"/>
        </w:rPr>
        <w:t xml:space="preserve">?” as shown in the </w:t>
      </w:r>
      <w:r w:rsidR="00984594">
        <w:rPr>
          <w:rFonts w:eastAsia="SimSun"/>
          <w:lang w:eastAsia="zh-CN"/>
        </w:rPr>
        <w:t>Figure 26</w:t>
      </w:r>
      <w:r w:rsidRPr="00F1742A">
        <w:rPr>
          <w:rFonts w:eastAsia="SimSun"/>
          <w:lang w:eastAsia="zh-CN"/>
        </w:rPr>
        <w:t xml:space="preserve">. If you answer “YES”, anyone will be able to log in through her/his Facebook account and post via your web interface. Otherwise, the developer will be the only person who is able to use the Facebook functionality in the web page. If graders try to test the functionality of Facebook button and they are not able to log in you will lose </w:t>
      </w:r>
      <w:r w:rsidRPr="00F1742A">
        <w:rPr>
          <w:rFonts w:eastAsia="SimSun"/>
          <w:b/>
          <w:bCs/>
          <w:lang w:eastAsia="zh-CN"/>
        </w:rPr>
        <w:t xml:space="preserve">all </w:t>
      </w:r>
      <w:r w:rsidRPr="00F1742A">
        <w:rPr>
          <w:rFonts w:eastAsia="SimSun"/>
          <w:lang w:eastAsia="zh-CN"/>
        </w:rPr>
        <w:t xml:space="preserve">points related to the Facebook component in your homework grade. </w:t>
      </w:r>
    </w:p>
    <w:p w14:paraId="5836D727" w14:textId="77777777" w:rsidR="00426EAF" w:rsidRDefault="00426EAF" w:rsidP="00426EAF">
      <w:pPr>
        <w:rPr>
          <w:rFonts w:eastAsia="SimSun"/>
          <w:lang w:eastAsia="zh-CN"/>
        </w:rPr>
      </w:pPr>
    </w:p>
    <w:p w14:paraId="4AE8D147" w14:textId="40BD8B06" w:rsidR="00426EAF" w:rsidRDefault="00AE1A8E" w:rsidP="00426EAF">
      <w:pPr>
        <w:jc w:val="center"/>
        <w:rPr>
          <w:rFonts w:eastAsia="SimSun"/>
          <w:lang w:eastAsia="zh-CN"/>
        </w:rPr>
      </w:pPr>
      <w:r>
        <w:rPr>
          <w:rFonts w:eastAsia="SimSun"/>
          <w:noProof/>
          <w:lang w:eastAsia="en-US"/>
        </w:rPr>
        <w:drawing>
          <wp:inline distT="0" distB="0" distL="0" distR="0" wp14:anchorId="2FADAF3C" wp14:editId="75634086">
            <wp:extent cx="4929881" cy="312074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9998" cy="3120822"/>
                    </a:xfrm>
                    <a:prstGeom prst="rect">
                      <a:avLst/>
                    </a:prstGeom>
                    <a:noFill/>
                    <a:ln>
                      <a:noFill/>
                    </a:ln>
                  </pic:spPr>
                </pic:pic>
              </a:graphicData>
            </a:graphic>
          </wp:inline>
        </w:drawing>
      </w:r>
    </w:p>
    <w:p w14:paraId="60B17006" w14:textId="64FB9664" w:rsidR="00426EAF" w:rsidRPr="007C4B24" w:rsidRDefault="00984594" w:rsidP="00426EAF">
      <w:pPr>
        <w:jc w:val="center"/>
        <w:rPr>
          <w:rFonts w:eastAsia="SimSun"/>
          <w:b/>
          <w:lang w:eastAsia="zh-CN"/>
        </w:rPr>
      </w:pPr>
      <w:r>
        <w:rPr>
          <w:rFonts w:eastAsia="SimSun"/>
          <w:b/>
          <w:lang w:eastAsia="zh-CN"/>
        </w:rPr>
        <w:t>Figure 26</w:t>
      </w:r>
      <w:r w:rsidR="00426EAF" w:rsidRPr="007C4B24">
        <w:rPr>
          <w:rFonts w:eastAsia="SimSun"/>
          <w:b/>
          <w:lang w:eastAsia="zh-CN"/>
        </w:rPr>
        <w:t xml:space="preserve"> Status &amp; Review of Facebook Application</w:t>
      </w:r>
    </w:p>
    <w:p w14:paraId="2B95B579" w14:textId="77777777" w:rsidR="00426EAF" w:rsidRPr="007C4B24" w:rsidRDefault="00426EAF" w:rsidP="002C4357">
      <w:pPr>
        <w:rPr>
          <w:rFonts w:eastAsia="SimSun"/>
          <w:b/>
          <w:lang w:eastAsia="zh-CN"/>
        </w:rPr>
      </w:pPr>
    </w:p>
    <w:sectPr w:rsidR="00426EAF" w:rsidRPr="007C4B24" w:rsidSect="00CE3FFC">
      <w:footerReference w:type="even" r:id="rId66"/>
      <w:footerReference w:type="default" r:id="rId67"/>
      <w:pgSz w:w="11900" w:h="16840"/>
      <w:pgMar w:top="1440" w:right="1800" w:bottom="1440" w:left="1800" w:header="706" w:footer="10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231273" w14:textId="77777777" w:rsidR="00261E9C" w:rsidRDefault="00261E9C" w:rsidP="002674B6">
      <w:r>
        <w:separator/>
      </w:r>
    </w:p>
  </w:endnote>
  <w:endnote w:type="continuationSeparator" w:id="0">
    <w:p w14:paraId="16F1ABD4" w14:textId="77777777" w:rsidR="00261E9C" w:rsidRDefault="00261E9C" w:rsidP="00267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26DB9C" w14:textId="77777777" w:rsidR="00261E9C" w:rsidRDefault="00261E9C" w:rsidP="00D7067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98EED00" w14:textId="77777777" w:rsidR="00261E9C" w:rsidRDefault="00261E9C" w:rsidP="000C5CC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3D2F0" w14:textId="77777777" w:rsidR="00261E9C" w:rsidRDefault="00261E9C" w:rsidP="00D7067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5243F">
      <w:rPr>
        <w:rStyle w:val="PageNumber"/>
        <w:noProof/>
      </w:rPr>
      <w:t>19</w:t>
    </w:r>
    <w:r>
      <w:rPr>
        <w:rStyle w:val="PageNumber"/>
      </w:rPr>
      <w:fldChar w:fldCharType="end"/>
    </w:r>
  </w:p>
  <w:p w14:paraId="70D6B893" w14:textId="77777777" w:rsidR="00261E9C" w:rsidRDefault="00261E9C" w:rsidP="000C5CC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896552" w14:textId="77777777" w:rsidR="00261E9C" w:rsidRDefault="00261E9C" w:rsidP="002674B6">
      <w:r>
        <w:separator/>
      </w:r>
    </w:p>
  </w:footnote>
  <w:footnote w:type="continuationSeparator" w:id="0">
    <w:p w14:paraId="6ECADA1C" w14:textId="77777777" w:rsidR="00261E9C" w:rsidRDefault="00261E9C" w:rsidP="002674B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4E28CE"/>
    <w:multiLevelType w:val="multilevel"/>
    <w:tmpl w:val="61A444F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79E6249"/>
    <w:multiLevelType w:val="multilevel"/>
    <w:tmpl w:val="B72A3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10B9A"/>
    <w:multiLevelType w:val="hybridMultilevel"/>
    <w:tmpl w:val="64F48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B9586F"/>
    <w:multiLevelType w:val="hybridMultilevel"/>
    <w:tmpl w:val="B1546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BCB1D3B"/>
    <w:multiLevelType w:val="multilevel"/>
    <w:tmpl w:val="5138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9B2252"/>
    <w:multiLevelType w:val="multilevel"/>
    <w:tmpl w:val="B47EFA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9BC67E7"/>
    <w:multiLevelType w:val="multilevel"/>
    <w:tmpl w:val="C9A8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F66B89"/>
    <w:multiLevelType w:val="multilevel"/>
    <w:tmpl w:val="867C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301D98"/>
    <w:multiLevelType w:val="multilevel"/>
    <w:tmpl w:val="2006000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5834CD3"/>
    <w:multiLevelType w:val="multilevel"/>
    <w:tmpl w:val="DE6C5F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AFC3BD2"/>
    <w:multiLevelType w:val="multilevel"/>
    <w:tmpl w:val="3F42545C"/>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2">
    <w:nsid w:val="2B3B404A"/>
    <w:multiLevelType w:val="multilevel"/>
    <w:tmpl w:val="3848ABB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2E4078F1"/>
    <w:multiLevelType w:val="multilevel"/>
    <w:tmpl w:val="12A236D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F382857"/>
    <w:multiLevelType w:val="multilevel"/>
    <w:tmpl w:val="73C25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0B671DE"/>
    <w:multiLevelType w:val="hybridMultilevel"/>
    <w:tmpl w:val="638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F72C02"/>
    <w:multiLevelType w:val="multilevel"/>
    <w:tmpl w:val="E4EE2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3C0B29"/>
    <w:multiLevelType w:val="multilevel"/>
    <w:tmpl w:val="CD048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BE5736"/>
    <w:multiLevelType w:val="multilevel"/>
    <w:tmpl w:val="D9C03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EAB57E0"/>
    <w:multiLevelType w:val="hybridMultilevel"/>
    <w:tmpl w:val="C3B201D2"/>
    <w:lvl w:ilvl="0" w:tplc="7AB6335E">
      <w:start w:val="1"/>
      <w:numFmt w:val="decimal"/>
      <w:lvlText w:val="%1."/>
      <w:lvlJc w:val="left"/>
      <w:pPr>
        <w:ind w:left="900" w:hanging="520"/>
      </w:pPr>
      <w:rPr>
        <w:rFonts w:hint="default"/>
        <w:sz w:val="52"/>
      </w:rPr>
    </w:lvl>
    <w:lvl w:ilvl="1" w:tplc="7AB6335E">
      <w:start w:val="1"/>
      <w:numFmt w:val="decimal"/>
      <w:lvlText w:val="%2."/>
      <w:lvlJc w:val="left"/>
      <w:pPr>
        <w:ind w:left="1460" w:hanging="360"/>
      </w:pPr>
      <w:rPr>
        <w:rFonts w:hint="default"/>
        <w:sz w:val="52"/>
      </w:r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20">
    <w:nsid w:val="3EBC73F4"/>
    <w:multiLevelType w:val="multilevel"/>
    <w:tmpl w:val="2D7416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F525FB2"/>
    <w:multiLevelType w:val="multilevel"/>
    <w:tmpl w:val="0DDE7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C85130"/>
    <w:multiLevelType w:val="multilevel"/>
    <w:tmpl w:val="E58828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474B5A0D"/>
    <w:multiLevelType w:val="hybridMultilevel"/>
    <w:tmpl w:val="18F49852"/>
    <w:lvl w:ilvl="0" w:tplc="7AB6335E">
      <w:start w:val="1"/>
      <w:numFmt w:val="decimal"/>
      <w:lvlText w:val="%1."/>
      <w:lvlJc w:val="left"/>
      <w:pPr>
        <w:ind w:left="880" w:hanging="520"/>
      </w:pPr>
      <w:rPr>
        <w:rFonts w:hint="default"/>
        <w:sz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B6256F"/>
    <w:multiLevelType w:val="hybridMultilevel"/>
    <w:tmpl w:val="953A6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5501B5"/>
    <w:multiLevelType w:val="multilevel"/>
    <w:tmpl w:val="6FFE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770281"/>
    <w:multiLevelType w:val="hybridMultilevel"/>
    <w:tmpl w:val="57DACC92"/>
    <w:lvl w:ilvl="0" w:tplc="7AB6335E">
      <w:start w:val="1"/>
      <w:numFmt w:val="decimal"/>
      <w:lvlText w:val="%1."/>
      <w:lvlJc w:val="left"/>
      <w:pPr>
        <w:ind w:left="900" w:hanging="520"/>
      </w:pPr>
      <w:rPr>
        <w:rFonts w:hint="default"/>
        <w:sz w:val="52"/>
      </w:rPr>
    </w:lvl>
    <w:lvl w:ilvl="1" w:tplc="04090019">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27">
    <w:nsid w:val="52FD7ACE"/>
    <w:multiLevelType w:val="multilevel"/>
    <w:tmpl w:val="F7BA57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532161C6"/>
    <w:multiLevelType w:val="multilevel"/>
    <w:tmpl w:val="819E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4D321E"/>
    <w:multiLevelType w:val="multilevel"/>
    <w:tmpl w:val="B614D3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604F0D99"/>
    <w:multiLevelType w:val="multilevel"/>
    <w:tmpl w:val="C79C3FD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638230A6"/>
    <w:multiLevelType w:val="multilevel"/>
    <w:tmpl w:val="242634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652A42E9"/>
    <w:multiLevelType w:val="multilevel"/>
    <w:tmpl w:val="353A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61B5F21"/>
    <w:multiLevelType w:val="multilevel"/>
    <w:tmpl w:val="72DA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9D320D"/>
    <w:multiLevelType w:val="multilevel"/>
    <w:tmpl w:val="B4A4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100535F"/>
    <w:multiLevelType w:val="multilevel"/>
    <w:tmpl w:val="5BFEB0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73D926EC"/>
    <w:multiLevelType w:val="multilevel"/>
    <w:tmpl w:val="B3AA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14"/>
  </w:num>
  <w:num w:numId="4">
    <w:abstractNumId w:val="32"/>
  </w:num>
  <w:num w:numId="5">
    <w:abstractNumId w:val="28"/>
  </w:num>
  <w:num w:numId="6">
    <w:abstractNumId w:val="2"/>
  </w:num>
  <w:num w:numId="7">
    <w:abstractNumId w:val="34"/>
  </w:num>
  <w:num w:numId="8">
    <w:abstractNumId w:val="17"/>
  </w:num>
  <w:num w:numId="9">
    <w:abstractNumId w:val="25"/>
  </w:num>
  <w:num w:numId="10">
    <w:abstractNumId w:val="33"/>
  </w:num>
  <w:num w:numId="11">
    <w:abstractNumId w:val="36"/>
  </w:num>
  <w:num w:numId="12">
    <w:abstractNumId w:val="16"/>
  </w:num>
  <w:num w:numId="13">
    <w:abstractNumId w:val="21"/>
  </w:num>
  <w:num w:numId="14">
    <w:abstractNumId w:val="8"/>
  </w:num>
  <w:num w:numId="15">
    <w:abstractNumId w:val="20"/>
    <w:lvlOverride w:ilvl="0">
      <w:lvl w:ilvl="0">
        <w:numFmt w:val="decimal"/>
        <w:lvlText w:val="%1."/>
        <w:lvlJc w:val="left"/>
      </w:lvl>
    </w:lvlOverride>
  </w:num>
  <w:num w:numId="16">
    <w:abstractNumId w:val="18"/>
    <w:lvlOverride w:ilvl="0">
      <w:lvl w:ilvl="0">
        <w:numFmt w:val="decimal"/>
        <w:lvlText w:val="%1."/>
        <w:lvlJc w:val="left"/>
      </w:lvl>
    </w:lvlOverride>
  </w:num>
  <w:num w:numId="17">
    <w:abstractNumId w:val="18"/>
    <w:lvlOverride w:ilvl="0">
      <w:lvl w:ilvl="0">
        <w:numFmt w:val="decimal"/>
        <w:lvlText w:val="%1."/>
        <w:lvlJc w:val="left"/>
      </w:lvl>
    </w:lvlOverride>
  </w:num>
  <w:num w:numId="18">
    <w:abstractNumId w:val="18"/>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3"/>
  </w:num>
  <w:num w:numId="21">
    <w:abstractNumId w:val="4"/>
  </w:num>
  <w:num w:numId="22">
    <w:abstractNumId w:val="0"/>
  </w:num>
  <w:num w:numId="23">
    <w:abstractNumId w:val="24"/>
  </w:num>
  <w:num w:numId="24">
    <w:abstractNumId w:val="23"/>
  </w:num>
  <w:num w:numId="25">
    <w:abstractNumId w:val="26"/>
  </w:num>
  <w:num w:numId="26">
    <w:abstractNumId w:val="19"/>
  </w:num>
  <w:num w:numId="27">
    <w:abstractNumId w:val="9"/>
  </w:num>
  <w:num w:numId="28">
    <w:abstractNumId w:val="6"/>
  </w:num>
  <w:num w:numId="29">
    <w:abstractNumId w:val="29"/>
  </w:num>
  <w:num w:numId="30">
    <w:abstractNumId w:val="30"/>
  </w:num>
  <w:num w:numId="31">
    <w:abstractNumId w:val="11"/>
  </w:num>
  <w:num w:numId="32">
    <w:abstractNumId w:val="12"/>
  </w:num>
  <w:num w:numId="33">
    <w:abstractNumId w:val="27"/>
  </w:num>
  <w:num w:numId="34">
    <w:abstractNumId w:val="35"/>
  </w:num>
  <w:num w:numId="35">
    <w:abstractNumId w:val="1"/>
  </w:num>
  <w:num w:numId="36">
    <w:abstractNumId w:val="13"/>
  </w:num>
  <w:num w:numId="37">
    <w:abstractNumId w:val="31"/>
  </w:num>
  <w:num w:numId="38">
    <w:abstractNumId w:val="10"/>
  </w:num>
  <w:num w:numId="39">
    <w:abstractNumId w:val="22"/>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7378"/>
    <w:rsid w:val="00002FB8"/>
    <w:rsid w:val="0000547B"/>
    <w:rsid w:val="0001378B"/>
    <w:rsid w:val="00015F36"/>
    <w:rsid w:val="00016A3F"/>
    <w:rsid w:val="0002676F"/>
    <w:rsid w:val="00027CA5"/>
    <w:rsid w:val="00035824"/>
    <w:rsid w:val="00037A3A"/>
    <w:rsid w:val="00042F20"/>
    <w:rsid w:val="00044424"/>
    <w:rsid w:val="00044B3F"/>
    <w:rsid w:val="00050211"/>
    <w:rsid w:val="00051D45"/>
    <w:rsid w:val="000537FE"/>
    <w:rsid w:val="00057A2F"/>
    <w:rsid w:val="00057EC0"/>
    <w:rsid w:val="000669BF"/>
    <w:rsid w:val="000714D6"/>
    <w:rsid w:val="0007329A"/>
    <w:rsid w:val="00073EA3"/>
    <w:rsid w:val="00074A11"/>
    <w:rsid w:val="000819C2"/>
    <w:rsid w:val="00083308"/>
    <w:rsid w:val="000836D6"/>
    <w:rsid w:val="00092254"/>
    <w:rsid w:val="000927F4"/>
    <w:rsid w:val="00094F1C"/>
    <w:rsid w:val="0009507A"/>
    <w:rsid w:val="00097378"/>
    <w:rsid w:val="000A1F71"/>
    <w:rsid w:val="000A295C"/>
    <w:rsid w:val="000A720A"/>
    <w:rsid w:val="000B07FC"/>
    <w:rsid w:val="000B13E7"/>
    <w:rsid w:val="000C2604"/>
    <w:rsid w:val="000C5CC3"/>
    <w:rsid w:val="000C60FB"/>
    <w:rsid w:val="000C7B57"/>
    <w:rsid w:val="000D0AE8"/>
    <w:rsid w:val="000D22F4"/>
    <w:rsid w:val="000D30C3"/>
    <w:rsid w:val="000E20C1"/>
    <w:rsid w:val="000E7189"/>
    <w:rsid w:val="000F3D77"/>
    <w:rsid w:val="000F42D0"/>
    <w:rsid w:val="000F4D04"/>
    <w:rsid w:val="000F7FC5"/>
    <w:rsid w:val="0010042F"/>
    <w:rsid w:val="00100DBA"/>
    <w:rsid w:val="00107BF2"/>
    <w:rsid w:val="00116046"/>
    <w:rsid w:val="0011685C"/>
    <w:rsid w:val="00116AD0"/>
    <w:rsid w:val="00117AE8"/>
    <w:rsid w:val="00121431"/>
    <w:rsid w:val="00125366"/>
    <w:rsid w:val="00126618"/>
    <w:rsid w:val="00131064"/>
    <w:rsid w:val="0013145E"/>
    <w:rsid w:val="00132D35"/>
    <w:rsid w:val="00137176"/>
    <w:rsid w:val="001376A2"/>
    <w:rsid w:val="0014146A"/>
    <w:rsid w:val="00141C04"/>
    <w:rsid w:val="0014575E"/>
    <w:rsid w:val="001514B4"/>
    <w:rsid w:val="00155490"/>
    <w:rsid w:val="00160D35"/>
    <w:rsid w:val="00161378"/>
    <w:rsid w:val="001619AE"/>
    <w:rsid w:val="00162BA0"/>
    <w:rsid w:val="00163197"/>
    <w:rsid w:val="00163996"/>
    <w:rsid w:val="00165012"/>
    <w:rsid w:val="00177687"/>
    <w:rsid w:val="00180308"/>
    <w:rsid w:val="00182034"/>
    <w:rsid w:val="001829A4"/>
    <w:rsid w:val="0018451E"/>
    <w:rsid w:val="00185ABC"/>
    <w:rsid w:val="001870A3"/>
    <w:rsid w:val="00192B6A"/>
    <w:rsid w:val="001A24A1"/>
    <w:rsid w:val="001A24EE"/>
    <w:rsid w:val="001A3572"/>
    <w:rsid w:val="001A5BE8"/>
    <w:rsid w:val="001C6D8D"/>
    <w:rsid w:val="001D0152"/>
    <w:rsid w:val="001D22E9"/>
    <w:rsid w:val="001D4A7C"/>
    <w:rsid w:val="001E101D"/>
    <w:rsid w:val="001E28F9"/>
    <w:rsid w:val="001E3E46"/>
    <w:rsid w:val="001E6C2B"/>
    <w:rsid w:val="001F221D"/>
    <w:rsid w:val="0020061F"/>
    <w:rsid w:val="00202BA2"/>
    <w:rsid w:val="00212971"/>
    <w:rsid w:val="00213970"/>
    <w:rsid w:val="00215CF3"/>
    <w:rsid w:val="002207CE"/>
    <w:rsid w:val="00221EA0"/>
    <w:rsid w:val="00225C7D"/>
    <w:rsid w:val="00227C7B"/>
    <w:rsid w:val="00231277"/>
    <w:rsid w:val="00231E49"/>
    <w:rsid w:val="0023460F"/>
    <w:rsid w:val="00237BEA"/>
    <w:rsid w:val="0024093A"/>
    <w:rsid w:val="002417AB"/>
    <w:rsid w:val="00245DC8"/>
    <w:rsid w:val="002471EB"/>
    <w:rsid w:val="00251CD2"/>
    <w:rsid w:val="00253634"/>
    <w:rsid w:val="0025669D"/>
    <w:rsid w:val="00261E9C"/>
    <w:rsid w:val="002622C8"/>
    <w:rsid w:val="00263104"/>
    <w:rsid w:val="00263A3E"/>
    <w:rsid w:val="002649E1"/>
    <w:rsid w:val="00265A9E"/>
    <w:rsid w:val="00267405"/>
    <w:rsid w:val="002674B6"/>
    <w:rsid w:val="00273DDC"/>
    <w:rsid w:val="002747DD"/>
    <w:rsid w:val="00277347"/>
    <w:rsid w:val="00280636"/>
    <w:rsid w:val="00281AAB"/>
    <w:rsid w:val="00282648"/>
    <w:rsid w:val="00286776"/>
    <w:rsid w:val="002901D2"/>
    <w:rsid w:val="002A7842"/>
    <w:rsid w:val="002B2560"/>
    <w:rsid w:val="002B26C7"/>
    <w:rsid w:val="002C4357"/>
    <w:rsid w:val="002C5640"/>
    <w:rsid w:val="002D1305"/>
    <w:rsid w:val="002D17B7"/>
    <w:rsid w:val="002E3628"/>
    <w:rsid w:val="002E5859"/>
    <w:rsid w:val="002E5D76"/>
    <w:rsid w:val="002E682D"/>
    <w:rsid w:val="002F0447"/>
    <w:rsid w:val="002F123B"/>
    <w:rsid w:val="002F2307"/>
    <w:rsid w:val="002F3AD6"/>
    <w:rsid w:val="002F68D2"/>
    <w:rsid w:val="00300DA5"/>
    <w:rsid w:val="003045D7"/>
    <w:rsid w:val="00304A83"/>
    <w:rsid w:val="00316C71"/>
    <w:rsid w:val="00325B72"/>
    <w:rsid w:val="00334B2B"/>
    <w:rsid w:val="00336B14"/>
    <w:rsid w:val="0035162C"/>
    <w:rsid w:val="003519B2"/>
    <w:rsid w:val="003543CF"/>
    <w:rsid w:val="0035497A"/>
    <w:rsid w:val="00356CC6"/>
    <w:rsid w:val="00361B64"/>
    <w:rsid w:val="0036592C"/>
    <w:rsid w:val="003661D4"/>
    <w:rsid w:val="00366B0C"/>
    <w:rsid w:val="0037108B"/>
    <w:rsid w:val="00372E3C"/>
    <w:rsid w:val="00373324"/>
    <w:rsid w:val="00375D9A"/>
    <w:rsid w:val="00383157"/>
    <w:rsid w:val="0038340B"/>
    <w:rsid w:val="003A0233"/>
    <w:rsid w:val="003A224E"/>
    <w:rsid w:val="003A687C"/>
    <w:rsid w:val="003B06C9"/>
    <w:rsid w:val="003B1A49"/>
    <w:rsid w:val="003B288A"/>
    <w:rsid w:val="003B58A3"/>
    <w:rsid w:val="003B67CD"/>
    <w:rsid w:val="003C479B"/>
    <w:rsid w:val="003C47B2"/>
    <w:rsid w:val="003D0EDC"/>
    <w:rsid w:val="003D1345"/>
    <w:rsid w:val="003D19FE"/>
    <w:rsid w:val="003D3791"/>
    <w:rsid w:val="003D54D2"/>
    <w:rsid w:val="003E195B"/>
    <w:rsid w:val="003E1F7F"/>
    <w:rsid w:val="004062ED"/>
    <w:rsid w:val="004104E5"/>
    <w:rsid w:val="004105D7"/>
    <w:rsid w:val="004144CA"/>
    <w:rsid w:val="00416AA0"/>
    <w:rsid w:val="00425A03"/>
    <w:rsid w:val="00426EAF"/>
    <w:rsid w:val="004350B2"/>
    <w:rsid w:val="004461E8"/>
    <w:rsid w:val="00451359"/>
    <w:rsid w:val="00452663"/>
    <w:rsid w:val="00454F97"/>
    <w:rsid w:val="00457286"/>
    <w:rsid w:val="00460C63"/>
    <w:rsid w:val="00461C13"/>
    <w:rsid w:val="00463E8C"/>
    <w:rsid w:val="004649C3"/>
    <w:rsid w:val="004660C2"/>
    <w:rsid w:val="00467166"/>
    <w:rsid w:val="0047284D"/>
    <w:rsid w:val="0047286B"/>
    <w:rsid w:val="0047449F"/>
    <w:rsid w:val="00476627"/>
    <w:rsid w:val="00476F9C"/>
    <w:rsid w:val="004834EA"/>
    <w:rsid w:val="004843F3"/>
    <w:rsid w:val="004846CF"/>
    <w:rsid w:val="0049005D"/>
    <w:rsid w:val="004900BF"/>
    <w:rsid w:val="0049439B"/>
    <w:rsid w:val="00494B79"/>
    <w:rsid w:val="004A182C"/>
    <w:rsid w:val="004A1C5E"/>
    <w:rsid w:val="004A379F"/>
    <w:rsid w:val="004A6178"/>
    <w:rsid w:val="004C10C3"/>
    <w:rsid w:val="004C23A0"/>
    <w:rsid w:val="004C2928"/>
    <w:rsid w:val="004C48ED"/>
    <w:rsid w:val="004D19AD"/>
    <w:rsid w:val="004D24A6"/>
    <w:rsid w:val="004D51ED"/>
    <w:rsid w:val="004D581E"/>
    <w:rsid w:val="004E4FF4"/>
    <w:rsid w:val="004E609E"/>
    <w:rsid w:val="004E6CFF"/>
    <w:rsid w:val="004F0BF3"/>
    <w:rsid w:val="004F1BFB"/>
    <w:rsid w:val="004F2ADB"/>
    <w:rsid w:val="004F36F0"/>
    <w:rsid w:val="004F3CA6"/>
    <w:rsid w:val="004F4319"/>
    <w:rsid w:val="004F4404"/>
    <w:rsid w:val="00505696"/>
    <w:rsid w:val="0051100D"/>
    <w:rsid w:val="00515DFE"/>
    <w:rsid w:val="00522F41"/>
    <w:rsid w:val="0053030D"/>
    <w:rsid w:val="00533A98"/>
    <w:rsid w:val="005436BD"/>
    <w:rsid w:val="0054377B"/>
    <w:rsid w:val="00547EB6"/>
    <w:rsid w:val="00550D6C"/>
    <w:rsid w:val="00551FAB"/>
    <w:rsid w:val="00552A0C"/>
    <w:rsid w:val="0056275D"/>
    <w:rsid w:val="005655D6"/>
    <w:rsid w:val="00570847"/>
    <w:rsid w:val="005720AA"/>
    <w:rsid w:val="00573CAA"/>
    <w:rsid w:val="00573CE4"/>
    <w:rsid w:val="00575D1D"/>
    <w:rsid w:val="00577204"/>
    <w:rsid w:val="005800A5"/>
    <w:rsid w:val="0058139E"/>
    <w:rsid w:val="0058206C"/>
    <w:rsid w:val="00584BC5"/>
    <w:rsid w:val="00585971"/>
    <w:rsid w:val="00587EA6"/>
    <w:rsid w:val="00590953"/>
    <w:rsid w:val="00592E1C"/>
    <w:rsid w:val="0059544A"/>
    <w:rsid w:val="00596C54"/>
    <w:rsid w:val="00597B12"/>
    <w:rsid w:val="005A594A"/>
    <w:rsid w:val="005B289E"/>
    <w:rsid w:val="005B532A"/>
    <w:rsid w:val="005C0159"/>
    <w:rsid w:val="005C5DB0"/>
    <w:rsid w:val="005C6E92"/>
    <w:rsid w:val="005D70EF"/>
    <w:rsid w:val="005E0148"/>
    <w:rsid w:val="005E5AFB"/>
    <w:rsid w:val="005E75CE"/>
    <w:rsid w:val="005F0E54"/>
    <w:rsid w:val="005F3B28"/>
    <w:rsid w:val="005F46A1"/>
    <w:rsid w:val="005F5EEC"/>
    <w:rsid w:val="005F61B5"/>
    <w:rsid w:val="00620927"/>
    <w:rsid w:val="00621A97"/>
    <w:rsid w:val="00624BD9"/>
    <w:rsid w:val="00625545"/>
    <w:rsid w:val="00627AAA"/>
    <w:rsid w:val="00634EA1"/>
    <w:rsid w:val="0064010F"/>
    <w:rsid w:val="00640B1B"/>
    <w:rsid w:val="006429F5"/>
    <w:rsid w:val="006514E4"/>
    <w:rsid w:val="00652E2C"/>
    <w:rsid w:val="00655D3A"/>
    <w:rsid w:val="00663ADF"/>
    <w:rsid w:val="00665EF3"/>
    <w:rsid w:val="00666F9C"/>
    <w:rsid w:val="00671C86"/>
    <w:rsid w:val="00673679"/>
    <w:rsid w:val="00685D9A"/>
    <w:rsid w:val="0069483C"/>
    <w:rsid w:val="00694A34"/>
    <w:rsid w:val="006966D7"/>
    <w:rsid w:val="006A66C0"/>
    <w:rsid w:val="006B4038"/>
    <w:rsid w:val="006C3379"/>
    <w:rsid w:val="006C6FD7"/>
    <w:rsid w:val="006D227D"/>
    <w:rsid w:val="006D458F"/>
    <w:rsid w:val="006D5B54"/>
    <w:rsid w:val="006E226F"/>
    <w:rsid w:val="006E7194"/>
    <w:rsid w:val="006E79DB"/>
    <w:rsid w:val="006F01A4"/>
    <w:rsid w:val="006F3C97"/>
    <w:rsid w:val="0070060D"/>
    <w:rsid w:val="00701D5B"/>
    <w:rsid w:val="007059CE"/>
    <w:rsid w:val="007066EB"/>
    <w:rsid w:val="007070D3"/>
    <w:rsid w:val="00711589"/>
    <w:rsid w:val="00715FE6"/>
    <w:rsid w:val="00721820"/>
    <w:rsid w:val="00724C59"/>
    <w:rsid w:val="0073017E"/>
    <w:rsid w:val="007443B9"/>
    <w:rsid w:val="00747C68"/>
    <w:rsid w:val="00747D58"/>
    <w:rsid w:val="00752AA0"/>
    <w:rsid w:val="007531BC"/>
    <w:rsid w:val="007534B7"/>
    <w:rsid w:val="007563DA"/>
    <w:rsid w:val="00757A45"/>
    <w:rsid w:val="0076011B"/>
    <w:rsid w:val="00763448"/>
    <w:rsid w:val="00763E1E"/>
    <w:rsid w:val="007657C6"/>
    <w:rsid w:val="00767A28"/>
    <w:rsid w:val="00771076"/>
    <w:rsid w:val="0077192E"/>
    <w:rsid w:val="007735DF"/>
    <w:rsid w:val="00776715"/>
    <w:rsid w:val="0077722B"/>
    <w:rsid w:val="00794E96"/>
    <w:rsid w:val="007A0D30"/>
    <w:rsid w:val="007A36B7"/>
    <w:rsid w:val="007A401F"/>
    <w:rsid w:val="007A4E46"/>
    <w:rsid w:val="007A4F89"/>
    <w:rsid w:val="007C07DF"/>
    <w:rsid w:val="007C4811"/>
    <w:rsid w:val="007C4B24"/>
    <w:rsid w:val="007C56A5"/>
    <w:rsid w:val="007D4044"/>
    <w:rsid w:val="007D5AEE"/>
    <w:rsid w:val="007E2CEB"/>
    <w:rsid w:val="007E5563"/>
    <w:rsid w:val="007F3A33"/>
    <w:rsid w:val="007F6627"/>
    <w:rsid w:val="0080597C"/>
    <w:rsid w:val="00810B78"/>
    <w:rsid w:val="0081271A"/>
    <w:rsid w:val="00821A7A"/>
    <w:rsid w:val="00824BFF"/>
    <w:rsid w:val="008259E5"/>
    <w:rsid w:val="008337E9"/>
    <w:rsid w:val="00834B5E"/>
    <w:rsid w:val="00837C66"/>
    <w:rsid w:val="00844CBC"/>
    <w:rsid w:val="00845D57"/>
    <w:rsid w:val="008462FC"/>
    <w:rsid w:val="008479D8"/>
    <w:rsid w:val="00850921"/>
    <w:rsid w:val="00854CC1"/>
    <w:rsid w:val="00855626"/>
    <w:rsid w:val="00856998"/>
    <w:rsid w:val="00860C00"/>
    <w:rsid w:val="00863104"/>
    <w:rsid w:val="00863B91"/>
    <w:rsid w:val="00866997"/>
    <w:rsid w:val="00867902"/>
    <w:rsid w:val="00867BF3"/>
    <w:rsid w:val="00880B39"/>
    <w:rsid w:val="00882D61"/>
    <w:rsid w:val="0088575C"/>
    <w:rsid w:val="008A2559"/>
    <w:rsid w:val="008A2899"/>
    <w:rsid w:val="008B0190"/>
    <w:rsid w:val="008B03B8"/>
    <w:rsid w:val="008B1F52"/>
    <w:rsid w:val="008B6D8B"/>
    <w:rsid w:val="008C54C7"/>
    <w:rsid w:val="008C57C7"/>
    <w:rsid w:val="008C7779"/>
    <w:rsid w:val="008D2321"/>
    <w:rsid w:val="008D54A4"/>
    <w:rsid w:val="008D7F27"/>
    <w:rsid w:val="008F0E47"/>
    <w:rsid w:val="008F7698"/>
    <w:rsid w:val="009023C3"/>
    <w:rsid w:val="00907BFD"/>
    <w:rsid w:val="009235B6"/>
    <w:rsid w:val="00926F0E"/>
    <w:rsid w:val="00927C0D"/>
    <w:rsid w:val="00930BB6"/>
    <w:rsid w:val="0093117C"/>
    <w:rsid w:val="00931632"/>
    <w:rsid w:val="00931F66"/>
    <w:rsid w:val="00934A02"/>
    <w:rsid w:val="00935A17"/>
    <w:rsid w:val="0093774C"/>
    <w:rsid w:val="00940ED7"/>
    <w:rsid w:val="009415F0"/>
    <w:rsid w:val="00945BCA"/>
    <w:rsid w:val="0094735D"/>
    <w:rsid w:val="0095243F"/>
    <w:rsid w:val="00956642"/>
    <w:rsid w:val="009567B5"/>
    <w:rsid w:val="009567D2"/>
    <w:rsid w:val="009577EC"/>
    <w:rsid w:val="00957E56"/>
    <w:rsid w:val="00962F0B"/>
    <w:rsid w:val="00964670"/>
    <w:rsid w:val="009701CF"/>
    <w:rsid w:val="009734BE"/>
    <w:rsid w:val="009753E9"/>
    <w:rsid w:val="009754B6"/>
    <w:rsid w:val="00977F4F"/>
    <w:rsid w:val="009800D5"/>
    <w:rsid w:val="00982F85"/>
    <w:rsid w:val="00984594"/>
    <w:rsid w:val="0098561B"/>
    <w:rsid w:val="009871D3"/>
    <w:rsid w:val="0099129E"/>
    <w:rsid w:val="009920FD"/>
    <w:rsid w:val="00993F01"/>
    <w:rsid w:val="00993F04"/>
    <w:rsid w:val="009A1828"/>
    <w:rsid w:val="009A3C62"/>
    <w:rsid w:val="009A4E82"/>
    <w:rsid w:val="009A647B"/>
    <w:rsid w:val="009C1798"/>
    <w:rsid w:val="009C7AD3"/>
    <w:rsid w:val="009D4D07"/>
    <w:rsid w:val="009E0472"/>
    <w:rsid w:val="009E1E4B"/>
    <w:rsid w:val="009E3211"/>
    <w:rsid w:val="009E7755"/>
    <w:rsid w:val="009F139D"/>
    <w:rsid w:val="009F3A56"/>
    <w:rsid w:val="009F7B3B"/>
    <w:rsid w:val="00A017CF"/>
    <w:rsid w:val="00A02387"/>
    <w:rsid w:val="00A05206"/>
    <w:rsid w:val="00A05DCD"/>
    <w:rsid w:val="00A0688F"/>
    <w:rsid w:val="00A119F0"/>
    <w:rsid w:val="00A153D1"/>
    <w:rsid w:val="00A17A17"/>
    <w:rsid w:val="00A21D11"/>
    <w:rsid w:val="00A23D0B"/>
    <w:rsid w:val="00A32D2C"/>
    <w:rsid w:val="00A401DA"/>
    <w:rsid w:val="00A512A7"/>
    <w:rsid w:val="00A549B7"/>
    <w:rsid w:val="00A57BC1"/>
    <w:rsid w:val="00A6109E"/>
    <w:rsid w:val="00A61BE8"/>
    <w:rsid w:val="00A62770"/>
    <w:rsid w:val="00A63031"/>
    <w:rsid w:val="00A6331B"/>
    <w:rsid w:val="00A67A83"/>
    <w:rsid w:val="00A71E82"/>
    <w:rsid w:val="00A72B07"/>
    <w:rsid w:val="00A7727E"/>
    <w:rsid w:val="00A831BA"/>
    <w:rsid w:val="00A83546"/>
    <w:rsid w:val="00A83691"/>
    <w:rsid w:val="00A87079"/>
    <w:rsid w:val="00A877C5"/>
    <w:rsid w:val="00A91AAB"/>
    <w:rsid w:val="00A92AAE"/>
    <w:rsid w:val="00A94870"/>
    <w:rsid w:val="00AA0739"/>
    <w:rsid w:val="00AA3229"/>
    <w:rsid w:val="00AA5B2C"/>
    <w:rsid w:val="00AA69C7"/>
    <w:rsid w:val="00AC5EC4"/>
    <w:rsid w:val="00AD3BAA"/>
    <w:rsid w:val="00AE09DE"/>
    <w:rsid w:val="00AE1381"/>
    <w:rsid w:val="00AE1946"/>
    <w:rsid w:val="00AE1A8E"/>
    <w:rsid w:val="00AE268D"/>
    <w:rsid w:val="00AE43ED"/>
    <w:rsid w:val="00AE7CA8"/>
    <w:rsid w:val="00AF02CF"/>
    <w:rsid w:val="00AF1D02"/>
    <w:rsid w:val="00B00DAB"/>
    <w:rsid w:val="00B04346"/>
    <w:rsid w:val="00B04CD2"/>
    <w:rsid w:val="00B07426"/>
    <w:rsid w:val="00B10EB2"/>
    <w:rsid w:val="00B1722A"/>
    <w:rsid w:val="00B22B58"/>
    <w:rsid w:val="00B22D2C"/>
    <w:rsid w:val="00B23C4D"/>
    <w:rsid w:val="00B24A35"/>
    <w:rsid w:val="00B27608"/>
    <w:rsid w:val="00B3172C"/>
    <w:rsid w:val="00B31CC8"/>
    <w:rsid w:val="00B326C6"/>
    <w:rsid w:val="00B364FE"/>
    <w:rsid w:val="00B41260"/>
    <w:rsid w:val="00B445D9"/>
    <w:rsid w:val="00B51CDF"/>
    <w:rsid w:val="00B5337A"/>
    <w:rsid w:val="00B60D6C"/>
    <w:rsid w:val="00B61627"/>
    <w:rsid w:val="00B63C02"/>
    <w:rsid w:val="00B70ACE"/>
    <w:rsid w:val="00B7386D"/>
    <w:rsid w:val="00B77D27"/>
    <w:rsid w:val="00B845AA"/>
    <w:rsid w:val="00BA0DE5"/>
    <w:rsid w:val="00BA1CA0"/>
    <w:rsid w:val="00BA248B"/>
    <w:rsid w:val="00BB1FC5"/>
    <w:rsid w:val="00BB7C57"/>
    <w:rsid w:val="00BC251A"/>
    <w:rsid w:val="00BC3CFC"/>
    <w:rsid w:val="00BD386A"/>
    <w:rsid w:val="00BD5FF2"/>
    <w:rsid w:val="00BD6ADC"/>
    <w:rsid w:val="00BD6CB2"/>
    <w:rsid w:val="00BD702B"/>
    <w:rsid w:val="00BE0CA4"/>
    <w:rsid w:val="00BE3183"/>
    <w:rsid w:val="00BF0EF5"/>
    <w:rsid w:val="00BF1A02"/>
    <w:rsid w:val="00BF2134"/>
    <w:rsid w:val="00BF366E"/>
    <w:rsid w:val="00BF396B"/>
    <w:rsid w:val="00BF7072"/>
    <w:rsid w:val="00BF7EC8"/>
    <w:rsid w:val="00C0456F"/>
    <w:rsid w:val="00C06084"/>
    <w:rsid w:val="00C06E76"/>
    <w:rsid w:val="00C109B4"/>
    <w:rsid w:val="00C14F04"/>
    <w:rsid w:val="00C1771C"/>
    <w:rsid w:val="00C34449"/>
    <w:rsid w:val="00C36A17"/>
    <w:rsid w:val="00C418DD"/>
    <w:rsid w:val="00C42F7D"/>
    <w:rsid w:val="00C440FB"/>
    <w:rsid w:val="00C470BB"/>
    <w:rsid w:val="00C553A8"/>
    <w:rsid w:val="00C639F2"/>
    <w:rsid w:val="00C662F2"/>
    <w:rsid w:val="00C74410"/>
    <w:rsid w:val="00C81FFD"/>
    <w:rsid w:val="00C92679"/>
    <w:rsid w:val="00C97F6D"/>
    <w:rsid w:val="00CA368E"/>
    <w:rsid w:val="00CA5D52"/>
    <w:rsid w:val="00CA70AB"/>
    <w:rsid w:val="00CB1054"/>
    <w:rsid w:val="00CB3EFC"/>
    <w:rsid w:val="00CB51E8"/>
    <w:rsid w:val="00CC0267"/>
    <w:rsid w:val="00CC0D83"/>
    <w:rsid w:val="00CC3156"/>
    <w:rsid w:val="00CC3FC9"/>
    <w:rsid w:val="00CC7EC1"/>
    <w:rsid w:val="00CD1346"/>
    <w:rsid w:val="00CD1CDE"/>
    <w:rsid w:val="00CD4306"/>
    <w:rsid w:val="00CE2EA8"/>
    <w:rsid w:val="00CE3FFC"/>
    <w:rsid w:val="00CE4A82"/>
    <w:rsid w:val="00CE7728"/>
    <w:rsid w:val="00CE7F51"/>
    <w:rsid w:val="00CF0086"/>
    <w:rsid w:val="00CF57D2"/>
    <w:rsid w:val="00CF6237"/>
    <w:rsid w:val="00D05A1E"/>
    <w:rsid w:val="00D06394"/>
    <w:rsid w:val="00D140DA"/>
    <w:rsid w:val="00D21887"/>
    <w:rsid w:val="00D23537"/>
    <w:rsid w:val="00D27A98"/>
    <w:rsid w:val="00D31836"/>
    <w:rsid w:val="00D33097"/>
    <w:rsid w:val="00D409D1"/>
    <w:rsid w:val="00D42003"/>
    <w:rsid w:val="00D4216A"/>
    <w:rsid w:val="00D437D5"/>
    <w:rsid w:val="00D466F2"/>
    <w:rsid w:val="00D51985"/>
    <w:rsid w:val="00D5267B"/>
    <w:rsid w:val="00D53EC2"/>
    <w:rsid w:val="00D54FC6"/>
    <w:rsid w:val="00D560E8"/>
    <w:rsid w:val="00D60D86"/>
    <w:rsid w:val="00D6189D"/>
    <w:rsid w:val="00D7067D"/>
    <w:rsid w:val="00D70DAF"/>
    <w:rsid w:val="00D75A0D"/>
    <w:rsid w:val="00D76B4A"/>
    <w:rsid w:val="00D76BA2"/>
    <w:rsid w:val="00D76CFB"/>
    <w:rsid w:val="00D82958"/>
    <w:rsid w:val="00D8603B"/>
    <w:rsid w:val="00D8630B"/>
    <w:rsid w:val="00D9557B"/>
    <w:rsid w:val="00D9687D"/>
    <w:rsid w:val="00DA15A1"/>
    <w:rsid w:val="00DA2E23"/>
    <w:rsid w:val="00DA3D0A"/>
    <w:rsid w:val="00DA64B0"/>
    <w:rsid w:val="00DA67EE"/>
    <w:rsid w:val="00DB1989"/>
    <w:rsid w:val="00DB21E1"/>
    <w:rsid w:val="00DC1098"/>
    <w:rsid w:val="00DC1394"/>
    <w:rsid w:val="00DC44E8"/>
    <w:rsid w:val="00DC540D"/>
    <w:rsid w:val="00DC6314"/>
    <w:rsid w:val="00DC72D4"/>
    <w:rsid w:val="00DD7573"/>
    <w:rsid w:val="00DD7944"/>
    <w:rsid w:val="00DD7B6D"/>
    <w:rsid w:val="00DE07CE"/>
    <w:rsid w:val="00DE0ECA"/>
    <w:rsid w:val="00DE116D"/>
    <w:rsid w:val="00DE45F7"/>
    <w:rsid w:val="00DE4F6D"/>
    <w:rsid w:val="00DF22A7"/>
    <w:rsid w:val="00E0125F"/>
    <w:rsid w:val="00E02EBE"/>
    <w:rsid w:val="00E04C70"/>
    <w:rsid w:val="00E1454C"/>
    <w:rsid w:val="00E15CD9"/>
    <w:rsid w:val="00E21372"/>
    <w:rsid w:val="00E23A5F"/>
    <w:rsid w:val="00E26B84"/>
    <w:rsid w:val="00E27939"/>
    <w:rsid w:val="00E3178D"/>
    <w:rsid w:val="00E328B2"/>
    <w:rsid w:val="00E3299E"/>
    <w:rsid w:val="00E32F52"/>
    <w:rsid w:val="00E36119"/>
    <w:rsid w:val="00E36ACB"/>
    <w:rsid w:val="00E37F88"/>
    <w:rsid w:val="00E40950"/>
    <w:rsid w:val="00E40A07"/>
    <w:rsid w:val="00E41189"/>
    <w:rsid w:val="00E42C4D"/>
    <w:rsid w:val="00E53C0D"/>
    <w:rsid w:val="00E55206"/>
    <w:rsid w:val="00E638B5"/>
    <w:rsid w:val="00E65CB7"/>
    <w:rsid w:val="00E6685C"/>
    <w:rsid w:val="00E7352A"/>
    <w:rsid w:val="00E75D32"/>
    <w:rsid w:val="00E768CA"/>
    <w:rsid w:val="00E822BB"/>
    <w:rsid w:val="00E86EBA"/>
    <w:rsid w:val="00E8710B"/>
    <w:rsid w:val="00E97F79"/>
    <w:rsid w:val="00EA05BC"/>
    <w:rsid w:val="00EA0F89"/>
    <w:rsid w:val="00EA3D39"/>
    <w:rsid w:val="00EA46A9"/>
    <w:rsid w:val="00EA4AFD"/>
    <w:rsid w:val="00EA5027"/>
    <w:rsid w:val="00EA7468"/>
    <w:rsid w:val="00EB178F"/>
    <w:rsid w:val="00EB1AC7"/>
    <w:rsid w:val="00EB362D"/>
    <w:rsid w:val="00EC1396"/>
    <w:rsid w:val="00ED2721"/>
    <w:rsid w:val="00ED71FA"/>
    <w:rsid w:val="00EE1D34"/>
    <w:rsid w:val="00EF0B6F"/>
    <w:rsid w:val="00EF34E8"/>
    <w:rsid w:val="00EF3801"/>
    <w:rsid w:val="00F026FB"/>
    <w:rsid w:val="00F03C3F"/>
    <w:rsid w:val="00F071CF"/>
    <w:rsid w:val="00F16C74"/>
    <w:rsid w:val="00F1742A"/>
    <w:rsid w:val="00F2315C"/>
    <w:rsid w:val="00F2520C"/>
    <w:rsid w:val="00F25B1A"/>
    <w:rsid w:val="00F279F0"/>
    <w:rsid w:val="00F319B2"/>
    <w:rsid w:val="00F32A04"/>
    <w:rsid w:val="00F34EB1"/>
    <w:rsid w:val="00F36DA9"/>
    <w:rsid w:val="00F37D02"/>
    <w:rsid w:val="00F37F41"/>
    <w:rsid w:val="00F406EE"/>
    <w:rsid w:val="00F41937"/>
    <w:rsid w:val="00F52B24"/>
    <w:rsid w:val="00F540A9"/>
    <w:rsid w:val="00F56C40"/>
    <w:rsid w:val="00F607EC"/>
    <w:rsid w:val="00F6201A"/>
    <w:rsid w:val="00F63E26"/>
    <w:rsid w:val="00F63F2F"/>
    <w:rsid w:val="00F70092"/>
    <w:rsid w:val="00F70AF8"/>
    <w:rsid w:val="00F75104"/>
    <w:rsid w:val="00F769C5"/>
    <w:rsid w:val="00F82D80"/>
    <w:rsid w:val="00F950B2"/>
    <w:rsid w:val="00F96B46"/>
    <w:rsid w:val="00F96E5B"/>
    <w:rsid w:val="00FA743F"/>
    <w:rsid w:val="00FB14DD"/>
    <w:rsid w:val="00FB2C67"/>
    <w:rsid w:val="00FC1A78"/>
    <w:rsid w:val="00FC29F0"/>
    <w:rsid w:val="00FC37F7"/>
    <w:rsid w:val="00FC71AC"/>
    <w:rsid w:val="00FD08A9"/>
    <w:rsid w:val="00FD4A23"/>
    <w:rsid w:val="00FD70BD"/>
    <w:rsid w:val="00FE094F"/>
    <w:rsid w:val="00FE173C"/>
    <w:rsid w:val="00FE48EB"/>
    <w:rsid w:val="00FE48FA"/>
    <w:rsid w:val="00FF2FB1"/>
    <w:rsid w:val="00FF6544"/>
    <w:rsid w:val="00FF668A"/>
    <w:rsid w:val="00FF7E61"/>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68D0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7B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E22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7378"/>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097378"/>
    <w:rPr>
      <w:color w:val="0000FF"/>
      <w:u w:val="single"/>
    </w:rPr>
  </w:style>
  <w:style w:type="character" w:customStyle="1" w:styleId="apple-tab-span">
    <w:name w:val="apple-tab-span"/>
    <w:basedOn w:val="DefaultParagraphFont"/>
    <w:rsid w:val="00097378"/>
  </w:style>
  <w:style w:type="character" w:customStyle="1" w:styleId="Heading1Char">
    <w:name w:val="Heading 1 Char"/>
    <w:basedOn w:val="DefaultParagraphFont"/>
    <w:link w:val="Heading1"/>
    <w:uiPriority w:val="9"/>
    <w:rsid w:val="00DD7B6D"/>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DD7B6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D7B6D"/>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D7B6D"/>
    <w:pPr>
      <w:ind w:left="720"/>
      <w:contextualSpacing/>
    </w:pPr>
  </w:style>
  <w:style w:type="character" w:customStyle="1" w:styleId="Heading2Char">
    <w:name w:val="Heading 2 Char"/>
    <w:basedOn w:val="DefaultParagraphFont"/>
    <w:link w:val="Heading2"/>
    <w:uiPriority w:val="9"/>
    <w:rsid w:val="006E226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A1C5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A1C5E"/>
    <w:rPr>
      <w:rFonts w:ascii="Lucida Grande" w:hAnsi="Lucida Grande" w:cs="Lucida Grande"/>
      <w:sz w:val="18"/>
      <w:szCs w:val="18"/>
    </w:rPr>
  </w:style>
  <w:style w:type="paragraph" w:styleId="Header">
    <w:name w:val="header"/>
    <w:basedOn w:val="Normal"/>
    <w:link w:val="HeaderChar"/>
    <w:uiPriority w:val="99"/>
    <w:semiHidden/>
    <w:unhideWhenUsed/>
    <w:rsid w:val="002674B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2674B6"/>
    <w:rPr>
      <w:sz w:val="18"/>
      <w:szCs w:val="18"/>
    </w:rPr>
  </w:style>
  <w:style w:type="paragraph" w:styleId="Footer">
    <w:name w:val="footer"/>
    <w:basedOn w:val="Normal"/>
    <w:link w:val="FooterChar"/>
    <w:uiPriority w:val="99"/>
    <w:unhideWhenUsed/>
    <w:rsid w:val="002674B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2674B6"/>
    <w:rPr>
      <w:sz w:val="18"/>
      <w:szCs w:val="18"/>
    </w:rPr>
  </w:style>
  <w:style w:type="character" w:styleId="FollowedHyperlink">
    <w:name w:val="FollowedHyperlink"/>
    <w:basedOn w:val="DefaultParagraphFont"/>
    <w:uiPriority w:val="99"/>
    <w:semiHidden/>
    <w:unhideWhenUsed/>
    <w:rsid w:val="00B00DAB"/>
    <w:rPr>
      <w:color w:val="800080" w:themeColor="followedHyperlink"/>
      <w:u w:val="single"/>
    </w:rPr>
  </w:style>
  <w:style w:type="character" w:styleId="PageNumber">
    <w:name w:val="page number"/>
    <w:basedOn w:val="DefaultParagraphFont"/>
    <w:uiPriority w:val="99"/>
    <w:semiHidden/>
    <w:unhideWhenUsed/>
    <w:rsid w:val="000C5CC3"/>
  </w:style>
  <w:style w:type="paragraph" w:styleId="DocumentMap">
    <w:name w:val="Document Map"/>
    <w:basedOn w:val="Normal"/>
    <w:link w:val="DocumentMapChar"/>
    <w:uiPriority w:val="99"/>
    <w:semiHidden/>
    <w:unhideWhenUsed/>
    <w:rsid w:val="009235B6"/>
    <w:rPr>
      <w:rFonts w:ascii="Lucida Grande" w:hAnsi="Lucida Grande" w:cs="Lucida Grande"/>
    </w:rPr>
  </w:style>
  <w:style w:type="character" w:customStyle="1" w:styleId="DocumentMapChar">
    <w:name w:val="Document Map Char"/>
    <w:basedOn w:val="DefaultParagraphFont"/>
    <w:link w:val="DocumentMap"/>
    <w:uiPriority w:val="99"/>
    <w:semiHidden/>
    <w:rsid w:val="009235B6"/>
    <w:rPr>
      <w:rFonts w:ascii="Lucida Grande" w:hAnsi="Lucida Grande" w:cs="Lucida Grande"/>
    </w:rPr>
  </w:style>
  <w:style w:type="paragraph" w:styleId="Revision">
    <w:name w:val="Revision"/>
    <w:hidden/>
    <w:uiPriority w:val="99"/>
    <w:semiHidden/>
    <w:rsid w:val="00767A28"/>
  </w:style>
  <w:style w:type="paragraph" w:styleId="HTMLPreformatted">
    <w:name w:val="HTML Preformatted"/>
    <w:basedOn w:val="Normal"/>
    <w:link w:val="HTMLPreformattedChar"/>
    <w:uiPriority w:val="99"/>
    <w:semiHidden/>
    <w:unhideWhenUsed/>
    <w:rsid w:val="00AE4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semiHidden/>
    <w:rsid w:val="00AE43ED"/>
    <w:rPr>
      <w:rFonts w:ascii="Courier" w:hAnsi="Courier" w:cs="Courier"/>
      <w:sz w:val="20"/>
      <w:szCs w:val="20"/>
      <w:lang w:eastAsia="en-US"/>
    </w:rPr>
  </w:style>
  <w:style w:type="character" w:styleId="HTMLCode">
    <w:name w:val="HTML Code"/>
    <w:basedOn w:val="DefaultParagraphFont"/>
    <w:uiPriority w:val="99"/>
    <w:semiHidden/>
    <w:unhideWhenUsed/>
    <w:rsid w:val="00AE43ED"/>
    <w:rPr>
      <w:rFonts w:ascii="Courier" w:eastAsiaTheme="minorEastAsia" w:hAnsi="Courier" w:cs="Courier"/>
      <w:sz w:val="20"/>
      <w:szCs w:val="20"/>
    </w:rPr>
  </w:style>
  <w:style w:type="character" w:styleId="CommentReference">
    <w:name w:val="annotation reference"/>
    <w:basedOn w:val="DefaultParagraphFont"/>
    <w:uiPriority w:val="99"/>
    <w:semiHidden/>
    <w:unhideWhenUsed/>
    <w:rsid w:val="00A0688F"/>
    <w:rPr>
      <w:sz w:val="16"/>
      <w:szCs w:val="16"/>
    </w:rPr>
  </w:style>
  <w:style w:type="paragraph" w:styleId="CommentText">
    <w:name w:val="annotation text"/>
    <w:basedOn w:val="Normal"/>
    <w:link w:val="CommentTextChar"/>
    <w:uiPriority w:val="99"/>
    <w:semiHidden/>
    <w:unhideWhenUsed/>
    <w:rsid w:val="00A0688F"/>
    <w:rPr>
      <w:sz w:val="20"/>
      <w:szCs w:val="20"/>
    </w:rPr>
  </w:style>
  <w:style w:type="character" w:customStyle="1" w:styleId="CommentTextChar">
    <w:name w:val="Comment Text Char"/>
    <w:basedOn w:val="DefaultParagraphFont"/>
    <w:link w:val="CommentText"/>
    <w:uiPriority w:val="99"/>
    <w:semiHidden/>
    <w:rsid w:val="00A0688F"/>
    <w:rPr>
      <w:sz w:val="20"/>
      <w:szCs w:val="20"/>
    </w:rPr>
  </w:style>
  <w:style w:type="paragraph" w:styleId="CommentSubject">
    <w:name w:val="annotation subject"/>
    <w:basedOn w:val="CommentText"/>
    <w:next w:val="CommentText"/>
    <w:link w:val="CommentSubjectChar"/>
    <w:uiPriority w:val="99"/>
    <w:semiHidden/>
    <w:unhideWhenUsed/>
    <w:rsid w:val="00A0688F"/>
    <w:rPr>
      <w:b/>
      <w:bCs/>
    </w:rPr>
  </w:style>
  <w:style w:type="character" w:customStyle="1" w:styleId="CommentSubjectChar">
    <w:name w:val="Comment Subject Char"/>
    <w:basedOn w:val="CommentTextChar"/>
    <w:link w:val="CommentSubject"/>
    <w:uiPriority w:val="99"/>
    <w:semiHidden/>
    <w:rsid w:val="00A0688F"/>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7B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E22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7378"/>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097378"/>
    <w:rPr>
      <w:color w:val="0000FF"/>
      <w:u w:val="single"/>
    </w:rPr>
  </w:style>
  <w:style w:type="character" w:customStyle="1" w:styleId="apple-tab-span">
    <w:name w:val="apple-tab-span"/>
    <w:basedOn w:val="DefaultParagraphFont"/>
    <w:rsid w:val="00097378"/>
  </w:style>
  <w:style w:type="character" w:customStyle="1" w:styleId="Heading1Char">
    <w:name w:val="Heading 1 Char"/>
    <w:basedOn w:val="DefaultParagraphFont"/>
    <w:link w:val="Heading1"/>
    <w:uiPriority w:val="9"/>
    <w:rsid w:val="00DD7B6D"/>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DD7B6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D7B6D"/>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D7B6D"/>
    <w:pPr>
      <w:ind w:left="720"/>
      <w:contextualSpacing/>
    </w:pPr>
  </w:style>
  <w:style w:type="character" w:customStyle="1" w:styleId="Heading2Char">
    <w:name w:val="Heading 2 Char"/>
    <w:basedOn w:val="DefaultParagraphFont"/>
    <w:link w:val="Heading2"/>
    <w:uiPriority w:val="9"/>
    <w:rsid w:val="006E226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A1C5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A1C5E"/>
    <w:rPr>
      <w:rFonts w:ascii="Lucida Grande" w:hAnsi="Lucida Grande" w:cs="Lucida Grande"/>
      <w:sz w:val="18"/>
      <w:szCs w:val="18"/>
    </w:rPr>
  </w:style>
  <w:style w:type="paragraph" w:styleId="Header">
    <w:name w:val="header"/>
    <w:basedOn w:val="Normal"/>
    <w:link w:val="HeaderChar"/>
    <w:uiPriority w:val="99"/>
    <w:semiHidden/>
    <w:unhideWhenUsed/>
    <w:rsid w:val="002674B6"/>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2674B6"/>
    <w:rPr>
      <w:sz w:val="18"/>
      <w:szCs w:val="18"/>
    </w:rPr>
  </w:style>
  <w:style w:type="paragraph" w:styleId="Footer">
    <w:name w:val="footer"/>
    <w:basedOn w:val="Normal"/>
    <w:link w:val="FooterChar"/>
    <w:uiPriority w:val="99"/>
    <w:unhideWhenUsed/>
    <w:rsid w:val="002674B6"/>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2674B6"/>
    <w:rPr>
      <w:sz w:val="18"/>
      <w:szCs w:val="18"/>
    </w:rPr>
  </w:style>
  <w:style w:type="character" w:styleId="FollowedHyperlink">
    <w:name w:val="FollowedHyperlink"/>
    <w:basedOn w:val="DefaultParagraphFont"/>
    <w:uiPriority w:val="99"/>
    <w:semiHidden/>
    <w:unhideWhenUsed/>
    <w:rsid w:val="00B00DAB"/>
    <w:rPr>
      <w:color w:val="800080" w:themeColor="followedHyperlink"/>
      <w:u w:val="single"/>
    </w:rPr>
  </w:style>
  <w:style w:type="character" w:styleId="PageNumber">
    <w:name w:val="page number"/>
    <w:basedOn w:val="DefaultParagraphFont"/>
    <w:uiPriority w:val="99"/>
    <w:semiHidden/>
    <w:unhideWhenUsed/>
    <w:rsid w:val="000C5CC3"/>
  </w:style>
  <w:style w:type="paragraph" w:styleId="DocumentMap">
    <w:name w:val="Document Map"/>
    <w:basedOn w:val="Normal"/>
    <w:link w:val="DocumentMapChar"/>
    <w:uiPriority w:val="99"/>
    <w:semiHidden/>
    <w:unhideWhenUsed/>
    <w:rsid w:val="009235B6"/>
    <w:rPr>
      <w:rFonts w:ascii="Lucida Grande" w:hAnsi="Lucida Grande" w:cs="Lucida Grande"/>
    </w:rPr>
  </w:style>
  <w:style w:type="character" w:customStyle="1" w:styleId="DocumentMapChar">
    <w:name w:val="Document Map Char"/>
    <w:basedOn w:val="DefaultParagraphFont"/>
    <w:link w:val="DocumentMap"/>
    <w:uiPriority w:val="99"/>
    <w:semiHidden/>
    <w:rsid w:val="009235B6"/>
    <w:rPr>
      <w:rFonts w:ascii="Lucida Grande" w:hAnsi="Lucida Grande" w:cs="Lucida Grande"/>
    </w:rPr>
  </w:style>
  <w:style w:type="paragraph" w:styleId="Revision">
    <w:name w:val="Revision"/>
    <w:hidden/>
    <w:uiPriority w:val="99"/>
    <w:semiHidden/>
    <w:rsid w:val="00767A28"/>
  </w:style>
  <w:style w:type="paragraph" w:styleId="HTMLPreformatted">
    <w:name w:val="HTML Preformatted"/>
    <w:basedOn w:val="Normal"/>
    <w:link w:val="HTMLPreformattedChar"/>
    <w:uiPriority w:val="99"/>
    <w:semiHidden/>
    <w:unhideWhenUsed/>
    <w:rsid w:val="00AE4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eastAsia="en-US"/>
    </w:rPr>
  </w:style>
  <w:style w:type="character" w:customStyle="1" w:styleId="HTMLPreformattedChar">
    <w:name w:val="HTML Preformatted Char"/>
    <w:basedOn w:val="DefaultParagraphFont"/>
    <w:link w:val="HTMLPreformatted"/>
    <w:uiPriority w:val="99"/>
    <w:semiHidden/>
    <w:rsid w:val="00AE43ED"/>
    <w:rPr>
      <w:rFonts w:ascii="Courier" w:hAnsi="Courier" w:cs="Courier"/>
      <w:sz w:val="20"/>
      <w:szCs w:val="20"/>
      <w:lang w:eastAsia="en-US"/>
    </w:rPr>
  </w:style>
  <w:style w:type="character" w:styleId="HTMLCode">
    <w:name w:val="HTML Code"/>
    <w:basedOn w:val="DefaultParagraphFont"/>
    <w:uiPriority w:val="99"/>
    <w:semiHidden/>
    <w:unhideWhenUsed/>
    <w:rsid w:val="00AE43ED"/>
    <w:rPr>
      <w:rFonts w:ascii="Courier" w:eastAsiaTheme="minorEastAsia" w:hAnsi="Courier" w:cs="Courier"/>
      <w:sz w:val="20"/>
      <w:szCs w:val="20"/>
    </w:rPr>
  </w:style>
  <w:style w:type="character" w:styleId="CommentReference">
    <w:name w:val="annotation reference"/>
    <w:basedOn w:val="DefaultParagraphFont"/>
    <w:uiPriority w:val="99"/>
    <w:semiHidden/>
    <w:unhideWhenUsed/>
    <w:rsid w:val="00A0688F"/>
    <w:rPr>
      <w:sz w:val="16"/>
      <w:szCs w:val="16"/>
    </w:rPr>
  </w:style>
  <w:style w:type="paragraph" w:styleId="CommentText">
    <w:name w:val="annotation text"/>
    <w:basedOn w:val="Normal"/>
    <w:link w:val="CommentTextChar"/>
    <w:uiPriority w:val="99"/>
    <w:semiHidden/>
    <w:unhideWhenUsed/>
    <w:rsid w:val="00A0688F"/>
    <w:rPr>
      <w:sz w:val="20"/>
      <w:szCs w:val="20"/>
    </w:rPr>
  </w:style>
  <w:style w:type="character" w:customStyle="1" w:styleId="CommentTextChar">
    <w:name w:val="Comment Text Char"/>
    <w:basedOn w:val="DefaultParagraphFont"/>
    <w:link w:val="CommentText"/>
    <w:uiPriority w:val="99"/>
    <w:semiHidden/>
    <w:rsid w:val="00A0688F"/>
    <w:rPr>
      <w:sz w:val="20"/>
      <w:szCs w:val="20"/>
    </w:rPr>
  </w:style>
  <w:style w:type="paragraph" w:styleId="CommentSubject">
    <w:name w:val="annotation subject"/>
    <w:basedOn w:val="CommentText"/>
    <w:next w:val="CommentText"/>
    <w:link w:val="CommentSubjectChar"/>
    <w:uiPriority w:val="99"/>
    <w:semiHidden/>
    <w:unhideWhenUsed/>
    <w:rsid w:val="00A0688F"/>
    <w:rPr>
      <w:b/>
      <w:bCs/>
    </w:rPr>
  </w:style>
  <w:style w:type="character" w:customStyle="1" w:styleId="CommentSubjectChar">
    <w:name w:val="Comment Subject Char"/>
    <w:basedOn w:val="CommentTextChar"/>
    <w:link w:val="CommentSubject"/>
    <w:uiPriority w:val="99"/>
    <w:semiHidden/>
    <w:rsid w:val="00A0688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685486">
      <w:bodyDiv w:val="1"/>
      <w:marLeft w:val="0"/>
      <w:marRight w:val="0"/>
      <w:marTop w:val="0"/>
      <w:marBottom w:val="0"/>
      <w:divBdr>
        <w:top w:val="none" w:sz="0" w:space="0" w:color="auto"/>
        <w:left w:val="none" w:sz="0" w:space="0" w:color="auto"/>
        <w:bottom w:val="none" w:sz="0" w:space="0" w:color="auto"/>
        <w:right w:val="none" w:sz="0" w:space="0" w:color="auto"/>
      </w:divBdr>
      <w:divsChild>
        <w:div w:id="1308827787">
          <w:marLeft w:val="0"/>
          <w:marRight w:val="0"/>
          <w:marTop w:val="0"/>
          <w:marBottom w:val="0"/>
          <w:divBdr>
            <w:top w:val="none" w:sz="0" w:space="0" w:color="auto"/>
            <w:left w:val="none" w:sz="0" w:space="0" w:color="auto"/>
            <w:bottom w:val="none" w:sz="0" w:space="0" w:color="auto"/>
            <w:right w:val="none" w:sz="0" w:space="0" w:color="auto"/>
          </w:divBdr>
        </w:div>
      </w:divsChild>
    </w:div>
    <w:div w:id="222567729">
      <w:bodyDiv w:val="1"/>
      <w:marLeft w:val="0"/>
      <w:marRight w:val="0"/>
      <w:marTop w:val="0"/>
      <w:marBottom w:val="0"/>
      <w:divBdr>
        <w:top w:val="none" w:sz="0" w:space="0" w:color="auto"/>
        <w:left w:val="none" w:sz="0" w:space="0" w:color="auto"/>
        <w:bottom w:val="none" w:sz="0" w:space="0" w:color="auto"/>
        <w:right w:val="none" w:sz="0" w:space="0" w:color="auto"/>
      </w:divBdr>
    </w:div>
    <w:div w:id="573659167">
      <w:bodyDiv w:val="1"/>
      <w:marLeft w:val="0"/>
      <w:marRight w:val="0"/>
      <w:marTop w:val="0"/>
      <w:marBottom w:val="0"/>
      <w:divBdr>
        <w:top w:val="none" w:sz="0" w:space="0" w:color="auto"/>
        <w:left w:val="none" w:sz="0" w:space="0" w:color="auto"/>
        <w:bottom w:val="none" w:sz="0" w:space="0" w:color="auto"/>
        <w:right w:val="none" w:sz="0" w:space="0" w:color="auto"/>
      </w:divBdr>
    </w:div>
    <w:div w:id="796072697">
      <w:bodyDiv w:val="1"/>
      <w:marLeft w:val="0"/>
      <w:marRight w:val="0"/>
      <w:marTop w:val="0"/>
      <w:marBottom w:val="0"/>
      <w:divBdr>
        <w:top w:val="none" w:sz="0" w:space="0" w:color="auto"/>
        <w:left w:val="none" w:sz="0" w:space="0" w:color="auto"/>
        <w:bottom w:val="none" w:sz="0" w:space="0" w:color="auto"/>
        <w:right w:val="none" w:sz="0" w:space="0" w:color="auto"/>
      </w:divBdr>
    </w:div>
    <w:div w:id="1138886784">
      <w:bodyDiv w:val="1"/>
      <w:marLeft w:val="0"/>
      <w:marRight w:val="0"/>
      <w:marTop w:val="0"/>
      <w:marBottom w:val="0"/>
      <w:divBdr>
        <w:top w:val="none" w:sz="0" w:space="0" w:color="auto"/>
        <w:left w:val="none" w:sz="0" w:space="0" w:color="auto"/>
        <w:bottom w:val="none" w:sz="0" w:space="0" w:color="auto"/>
        <w:right w:val="none" w:sz="0" w:space="0" w:color="auto"/>
      </w:divBdr>
    </w:div>
    <w:div w:id="1583444352">
      <w:bodyDiv w:val="1"/>
      <w:marLeft w:val="0"/>
      <w:marRight w:val="0"/>
      <w:marTop w:val="0"/>
      <w:marBottom w:val="0"/>
      <w:divBdr>
        <w:top w:val="none" w:sz="0" w:space="0" w:color="auto"/>
        <w:left w:val="none" w:sz="0" w:space="0" w:color="auto"/>
        <w:bottom w:val="none" w:sz="0" w:space="0" w:color="auto"/>
        <w:right w:val="none" w:sz="0" w:space="0" w:color="auto"/>
      </w:divBdr>
    </w:div>
    <w:div w:id="1584601698">
      <w:bodyDiv w:val="1"/>
      <w:marLeft w:val="0"/>
      <w:marRight w:val="0"/>
      <w:marTop w:val="0"/>
      <w:marBottom w:val="0"/>
      <w:divBdr>
        <w:top w:val="none" w:sz="0" w:space="0" w:color="auto"/>
        <w:left w:val="none" w:sz="0" w:space="0" w:color="auto"/>
        <w:bottom w:val="none" w:sz="0" w:space="0" w:color="auto"/>
        <w:right w:val="none" w:sz="0" w:space="0" w:color="auto"/>
      </w:divBdr>
    </w:div>
    <w:div w:id="1673144834">
      <w:bodyDiv w:val="1"/>
      <w:marLeft w:val="0"/>
      <w:marRight w:val="0"/>
      <w:marTop w:val="0"/>
      <w:marBottom w:val="0"/>
      <w:divBdr>
        <w:top w:val="none" w:sz="0" w:space="0" w:color="auto"/>
        <w:left w:val="none" w:sz="0" w:space="0" w:color="auto"/>
        <w:bottom w:val="none" w:sz="0" w:space="0" w:color="auto"/>
        <w:right w:val="none" w:sz="0" w:space="0" w:color="auto"/>
      </w:divBdr>
      <w:divsChild>
        <w:div w:id="1791558132">
          <w:marLeft w:val="0"/>
          <w:marRight w:val="0"/>
          <w:marTop w:val="0"/>
          <w:marBottom w:val="0"/>
          <w:divBdr>
            <w:top w:val="none" w:sz="0" w:space="0" w:color="auto"/>
            <w:left w:val="none" w:sz="0" w:space="0" w:color="auto"/>
            <w:bottom w:val="none" w:sz="0" w:space="0" w:color="auto"/>
            <w:right w:val="none" w:sz="0" w:space="0" w:color="auto"/>
          </w:divBdr>
          <w:divsChild>
            <w:div w:id="174406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8325">
      <w:bodyDiv w:val="1"/>
      <w:marLeft w:val="0"/>
      <w:marRight w:val="0"/>
      <w:marTop w:val="0"/>
      <w:marBottom w:val="0"/>
      <w:divBdr>
        <w:top w:val="none" w:sz="0" w:space="0" w:color="auto"/>
        <w:left w:val="none" w:sz="0" w:space="0" w:color="auto"/>
        <w:bottom w:val="none" w:sz="0" w:space="0" w:color="auto"/>
        <w:right w:val="none" w:sz="0" w:space="0" w:color="auto"/>
      </w:divBdr>
    </w:div>
    <w:div w:id="1995446730">
      <w:bodyDiv w:val="1"/>
      <w:marLeft w:val="0"/>
      <w:marRight w:val="0"/>
      <w:marTop w:val="0"/>
      <w:marBottom w:val="0"/>
      <w:divBdr>
        <w:top w:val="none" w:sz="0" w:space="0" w:color="auto"/>
        <w:left w:val="none" w:sz="0" w:space="0" w:color="auto"/>
        <w:bottom w:val="none" w:sz="0" w:space="0" w:color="auto"/>
        <w:right w:val="none" w:sz="0" w:space="0" w:color="auto"/>
      </w:divBdr>
      <w:divsChild>
        <w:div w:id="1979257607">
          <w:marLeft w:val="0"/>
          <w:marRight w:val="0"/>
          <w:marTop w:val="0"/>
          <w:marBottom w:val="0"/>
          <w:divBdr>
            <w:top w:val="none" w:sz="0" w:space="0" w:color="auto"/>
            <w:left w:val="none" w:sz="0" w:space="0" w:color="auto"/>
            <w:bottom w:val="none" w:sz="0" w:space="0" w:color="auto"/>
            <w:right w:val="none" w:sz="0" w:space="0" w:color="auto"/>
          </w:divBdr>
          <w:divsChild>
            <w:div w:id="412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Web_application" TargetMode="External"/><Relationship Id="rId14" Type="http://schemas.openxmlformats.org/officeDocument/2006/relationships/hyperlink" Target="http://en.wikipedia.org/wiki/HTML" TargetMode="External"/><Relationship Id="rId15" Type="http://schemas.openxmlformats.org/officeDocument/2006/relationships/hyperlink" Target="http://en.wikipedia.org/wiki/CSS" TargetMode="External"/><Relationship Id="rId16" Type="http://schemas.openxmlformats.org/officeDocument/2006/relationships/hyperlink" Target="http://en.wikipedia.org/wiki/Typography" TargetMode="External"/><Relationship Id="rId17" Type="http://schemas.openxmlformats.org/officeDocument/2006/relationships/hyperlink" Target="http://en.wikipedia.org/wiki/JavaScript" TargetMode="External"/><Relationship Id="rId18" Type="http://schemas.openxmlformats.org/officeDocument/2006/relationships/hyperlink" Target="http://cs-server.usc.edu:45678/slides/Responsive.pdf" TargetMode="External"/><Relationship Id="rId19" Type="http://schemas.openxmlformats.org/officeDocument/2006/relationships/hyperlink" Target="http://en.wikipedia.org/wiki/Bootstrap_(front-end_framework)" TargetMode="External"/><Relationship Id="rId63" Type="http://schemas.openxmlformats.org/officeDocument/2006/relationships/hyperlink" Target="http://getbootstrap.com/javascript/" TargetMode="External"/><Relationship Id="rId64" Type="http://schemas.openxmlformats.org/officeDocument/2006/relationships/hyperlink" Target="http://getbootstrap.com/components/" TargetMode="External"/><Relationship Id="rId65" Type="http://schemas.openxmlformats.org/officeDocument/2006/relationships/image" Target="media/image30.png"/><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hyperlink" Target="http://getbootstrap.com/getting-started/" TargetMode="External"/><Relationship Id="rId57" Type="http://schemas.openxmlformats.org/officeDocument/2006/relationships/hyperlink" Target="http://jqueryvalidation.org/" TargetMode="External"/><Relationship Id="rId58" Type="http://schemas.openxmlformats.org/officeDocument/2006/relationships/hyperlink" Target="http://getbootstrap.com/css/" TargetMode="External"/><Relationship Id="rId59" Type="http://schemas.openxmlformats.org/officeDocument/2006/relationships/hyperlink" Target="http://getbootstrap.com/css/"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hyperlink" Target="https://developers.facebook.com/docs/reference/javascript/" TargetMode="External"/><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cs-server.usc.edu:45678/slides/ajax.pdf" TargetMode="Externa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hyperlink" Target="http://developer.ebay.com/DevZone/finding/CallRef/findItemsAdvanced.html" TargetMode="External"/><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hyperlink" Target="http://cs-server.usc.edu:45678/hw/hw8/itemTopRated.jpg" TargetMode="External"/><Relationship Id="rId20" Type="http://schemas.openxmlformats.org/officeDocument/2006/relationships/hyperlink" Target="http://aws.amazon.com/" TargetMode="External"/><Relationship Id="rId21" Type="http://schemas.openxmlformats.org/officeDocument/2006/relationships/hyperlink" Target="https://developers.facebook.com/" TargetMode="External"/><Relationship Id="rId22" Type="http://schemas.openxmlformats.org/officeDocument/2006/relationships/hyperlink" Target="https://developers.facebook.com/docs/javascript" TargetMode="External"/><Relationship Id="rId23" Type="http://schemas.openxmlformats.org/officeDocument/2006/relationships/image" Target="media/image1.png"/><Relationship Id="rId24" Type="http://schemas.openxmlformats.org/officeDocument/2006/relationships/hyperlink" Target="http://cs-server.usc.edu:45678/hw/hw8/ebay.jpg" TargetMode="Externa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60" Type="http://schemas.openxmlformats.org/officeDocument/2006/relationships/hyperlink" Target="http://getbootstrap.com/components/" TargetMode="External"/><Relationship Id="rId61" Type="http://schemas.openxmlformats.org/officeDocument/2006/relationships/hyperlink" Target="http://getbootstrap.com/javascript/" TargetMode="External"/><Relationship Id="rId62" Type="http://schemas.openxmlformats.org/officeDocument/2006/relationships/hyperlink" Target="http://getbootstrap.com/javascript/" TargetMode="External"/><Relationship Id="rId10" Type="http://schemas.openxmlformats.org/officeDocument/2006/relationships/hyperlink" Target="http://cs-server.usc.edu:45678/slides/JSON1.pdf" TargetMode="External"/><Relationship Id="rId11" Type="http://schemas.openxmlformats.org/officeDocument/2006/relationships/hyperlink" Target="http://en.wikipedia.org/wiki/Free_Software" TargetMode="External"/><Relationship Id="rId12" Type="http://schemas.openxmlformats.org/officeDocument/2006/relationships/hyperlink" Target="http://en.wikipedia.org/wiki/Webs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D135D-0808-2342-9B39-3FDAAB6BF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25</Pages>
  <Words>4790</Words>
  <Characters>27303</Characters>
  <Application>Microsoft Macintosh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HW8-Description</vt:lpstr>
    </vt:vector>
  </TitlesOfParts>
  <Manager/>
  <Company/>
  <LinksUpToDate>false</LinksUpToDate>
  <CharactersWithSpaces>32029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HW8-Description</dc:title>
  <dc:subject/>
  <dc:creator>ellis horowitz</dc:creator>
  <cp:keywords/>
  <dc:description/>
  <cp:lastModifiedBy>Shikha Gupta</cp:lastModifiedBy>
  <cp:revision>585</cp:revision>
  <cp:lastPrinted>2014-10-19T07:25:00Z</cp:lastPrinted>
  <dcterms:created xsi:type="dcterms:W3CDTF">2014-10-28T02:33:00Z</dcterms:created>
  <dcterms:modified xsi:type="dcterms:W3CDTF">2015-03-11T21:42:00Z</dcterms:modified>
  <cp:category/>
</cp:coreProperties>
</file>